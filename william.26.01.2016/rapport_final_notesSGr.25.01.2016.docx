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70B33" w14:textId="066D8689" w:rsidR="00821743" w:rsidRPr="002C197F" w:rsidRDefault="008A52F4" w:rsidP="00925C9F">
      <w:pPr>
        <w:pStyle w:val="NoSpacing"/>
        <w:jc w:val="both"/>
        <w:rPr>
          <w:rFonts w:ascii="Calibri" w:hAnsi="Calibri"/>
          <w:sz w:val="24"/>
        </w:rPr>
      </w:pPr>
      <w:bookmarkStart w:id="0" w:name="_Toc321147011"/>
      <w:bookmarkStart w:id="1" w:name="_Toc318189312"/>
      <w:bookmarkStart w:id="2" w:name="_Toc318188327"/>
      <w:bookmarkStart w:id="3" w:name="_Toc318188227"/>
      <w:bookmarkStart w:id="4" w:name="_Toc321147149"/>
      <w:r w:rsidRPr="002C197F">
        <w:rPr>
          <w:rFonts w:ascii="Calibri" w:hAnsi="Calibri"/>
          <w:noProof/>
          <w:color w:val="4D322D" w:themeColor="text2"/>
          <w:sz w:val="24"/>
          <w:szCs w:val="24"/>
          <w:lang w:eastAsia="en-US"/>
        </w:rPr>
        <mc:AlternateContent>
          <mc:Choice Requires="wps">
            <w:drawing>
              <wp:anchor distT="45720" distB="45720" distL="114300" distR="114300" simplePos="0" relativeHeight="251657728" behindDoc="0" locked="0" layoutInCell="1" allowOverlap="1" wp14:anchorId="0AB83E3A" wp14:editId="3C777E65">
                <wp:simplePos x="0" y="0"/>
                <wp:positionH relativeFrom="column">
                  <wp:posOffset>-167640</wp:posOffset>
                </wp:positionH>
                <wp:positionV relativeFrom="paragraph">
                  <wp:posOffset>3718560</wp:posOffset>
                </wp:positionV>
                <wp:extent cx="4107180" cy="1375410"/>
                <wp:effectExtent l="0" t="0" r="762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375410"/>
                        </a:xfrm>
                        <a:prstGeom prst="rect">
                          <a:avLst/>
                        </a:prstGeom>
                        <a:solidFill>
                          <a:srgbClr val="FFFFFF"/>
                        </a:solidFill>
                        <a:ln w="9525">
                          <a:noFill/>
                          <a:miter lim="800000"/>
                          <a:headEnd/>
                          <a:tailEnd/>
                        </a:ln>
                      </wps:spPr>
                      <wps:txbx>
                        <w:txbxContent>
                          <w:p w14:paraId="19D149DD" w14:textId="38482B51" w:rsidR="00DB4C1D" w:rsidRPr="008A52F4" w:rsidRDefault="00DB4C1D" w:rsidP="008A52F4">
                            <w:pPr>
                              <w:pStyle w:val="Subtitle"/>
                              <w:rPr>
                                <w:lang w:val="fr-CH"/>
                              </w:rPr>
                            </w:pPr>
                            <w:r w:rsidRPr="005A2D24">
                              <w:rPr>
                                <w:lang w:val="fr-CH"/>
                              </w:rPr>
                              <w:t>Professor:</w:t>
                            </w:r>
                            <w:r w:rsidRPr="008A52F4">
                              <w:rPr>
                                <w:lang w:val="fr-CH"/>
                              </w:rPr>
                              <w:t xml:space="preserve"> Pierre-André Farine</w:t>
                            </w:r>
                          </w:p>
                          <w:p w14:paraId="4C3EEF43" w14:textId="57461D8F" w:rsidR="00DB4C1D" w:rsidRPr="008A52F4" w:rsidRDefault="00DB4C1D" w:rsidP="008A52F4">
                            <w:pPr>
                              <w:pStyle w:val="Subtitle"/>
                              <w:rPr>
                                <w:lang w:val="fr-FR"/>
                              </w:rPr>
                            </w:pPr>
                            <w:r w:rsidRPr="008A52F4">
                              <w:rPr>
                                <w:lang w:val="fr-FR"/>
                              </w:rPr>
                              <w:t>Assistants : Sara Grassi</w:t>
                            </w:r>
                          </w:p>
                          <w:p w14:paraId="328BFCD5" w14:textId="221A9A59" w:rsidR="00DB4C1D" w:rsidRPr="002A7C8C" w:rsidRDefault="00DB4C1D" w:rsidP="008A52F4">
                            <w:pPr>
                              <w:pStyle w:val="Subtitle"/>
                            </w:pPr>
                            <w:r w:rsidRPr="008A52F4">
                              <w:rPr>
                                <w:lang w:val="fr-FR"/>
                              </w:rPr>
                              <w:tab/>
                            </w:r>
                            <w:r w:rsidRPr="008A52F4">
                              <w:rPr>
                                <w:lang w:val="fr-FR"/>
                              </w:rPr>
                              <w:tab/>
                            </w:r>
                            <w:r w:rsidRPr="002A7C8C">
                              <w:t>Patrick Stadelmann</w:t>
                            </w:r>
                          </w:p>
                          <w:p w14:paraId="67FC4D12" w14:textId="1C554EBC" w:rsidR="00DB4C1D" w:rsidRPr="00B42F33" w:rsidRDefault="00DB4C1D" w:rsidP="00B42F33">
                            <w:pPr>
                              <w:pStyle w:val="Subtitle"/>
                            </w:pPr>
                            <w:r w:rsidRPr="00B42F33">
                              <w:t xml:space="preserve">In collaboration with: </w:t>
                            </w:r>
                            <w:r>
                              <w:t xml:space="preserve">Prof. </w:t>
                            </w:r>
                            <w:r w:rsidRPr="00B42F33">
                              <w:t xml:space="preserve">Loïc </w:t>
                            </w:r>
                            <w:r>
                              <w:t>Pellissier, ETHZ</w:t>
                            </w:r>
                          </w:p>
                          <w:p w14:paraId="52FAAAA6" w14:textId="77777777" w:rsidR="00DB4C1D" w:rsidRPr="00B42F33" w:rsidRDefault="00DB4C1D" w:rsidP="00B42F33"/>
                          <w:p w14:paraId="34C3D16D" w14:textId="77777777" w:rsidR="00DB4C1D" w:rsidRPr="00B42F33" w:rsidRDefault="00DB4C1D" w:rsidP="008A52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B83E3A" id="_x0000_t202" coordsize="21600,21600" o:spt="202" path="m,l,21600r21600,l21600,xe">
                <v:stroke joinstyle="miter"/>
                <v:path gradientshapeok="t" o:connecttype="rect"/>
              </v:shapetype>
              <v:shape id="Zone de texte 2" o:spid="_x0000_s1026" type="#_x0000_t202" style="position:absolute;left:0;text-align:left;margin-left:-13.2pt;margin-top:292.8pt;width:323.4pt;height:108.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" stroked="f">
                <v:textbox>
                  <w:txbxContent>
                    <w:p w14:paraId="19D149DD" w14:textId="38482B51" w:rsidR="00DB4C1D" w:rsidRPr="008A52F4" w:rsidRDefault="00DB4C1D" w:rsidP="008A52F4">
                      <w:pPr>
                        <w:pStyle w:val="Subtitle"/>
                        <w:rPr>
                          <w:lang w:val="fr-CH"/>
                        </w:rPr>
                      </w:pPr>
                      <w:r w:rsidRPr="005A2D24">
                        <w:rPr>
                          <w:lang w:val="fr-CH"/>
                        </w:rPr>
                        <w:t>Professor:</w:t>
                      </w:r>
                      <w:r w:rsidRPr="008A52F4">
                        <w:rPr>
                          <w:lang w:val="fr-CH"/>
                        </w:rPr>
                        <w:t xml:space="preserve"> Pierre-André Farine</w:t>
                      </w:r>
                    </w:p>
                    <w:p w14:paraId="4C3EEF43" w14:textId="57461D8F" w:rsidR="00DB4C1D" w:rsidRPr="008A52F4" w:rsidRDefault="00DB4C1D" w:rsidP="008A52F4">
                      <w:pPr>
                        <w:pStyle w:val="Subtitle"/>
                        <w:rPr>
                          <w:lang w:val="fr-FR"/>
                        </w:rPr>
                      </w:pPr>
                      <w:r w:rsidRPr="008A52F4">
                        <w:rPr>
                          <w:lang w:val="fr-FR"/>
                        </w:rPr>
                        <w:t>Assistants : Sara Grassi</w:t>
                      </w:r>
                    </w:p>
                    <w:p w14:paraId="328BFCD5" w14:textId="221A9A59" w:rsidR="00DB4C1D" w:rsidRPr="002A7C8C" w:rsidRDefault="00DB4C1D" w:rsidP="008A52F4">
                      <w:pPr>
                        <w:pStyle w:val="Subtitle"/>
                      </w:pPr>
                      <w:r w:rsidRPr="008A52F4">
                        <w:rPr>
                          <w:lang w:val="fr-FR"/>
                        </w:rPr>
                        <w:tab/>
                      </w:r>
                      <w:r w:rsidRPr="008A52F4">
                        <w:rPr>
                          <w:lang w:val="fr-FR"/>
                        </w:rPr>
                        <w:tab/>
                      </w:r>
                      <w:r w:rsidRPr="002A7C8C">
                        <w:t>Patrick Stadelmann</w:t>
                      </w:r>
                    </w:p>
                    <w:p w14:paraId="67FC4D12" w14:textId="1C554EBC" w:rsidR="00DB4C1D" w:rsidRPr="00B42F33" w:rsidRDefault="00DB4C1D" w:rsidP="00B42F33">
                      <w:pPr>
                        <w:pStyle w:val="Subtitle"/>
                      </w:pPr>
                      <w:r w:rsidRPr="00B42F33">
                        <w:t xml:space="preserve">In collaboration with: </w:t>
                      </w:r>
                      <w:r>
                        <w:t xml:space="preserve">Prof. </w:t>
                      </w:r>
                      <w:r w:rsidRPr="00B42F33">
                        <w:t xml:space="preserve">Loïc </w:t>
                      </w:r>
                      <w:r>
                        <w:t>Pellissier, ETHZ</w:t>
                      </w:r>
                    </w:p>
                    <w:p w14:paraId="52FAAAA6" w14:textId="77777777" w:rsidR="00DB4C1D" w:rsidRPr="00B42F33" w:rsidRDefault="00DB4C1D" w:rsidP="00B42F33"/>
                    <w:p w14:paraId="34C3D16D" w14:textId="77777777" w:rsidR="00DB4C1D" w:rsidRPr="00B42F33" w:rsidRDefault="00DB4C1D" w:rsidP="008A52F4"/>
                  </w:txbxContent>
                </v:textbox>
                <w10:wrap type="square"/>
              </v:shape>
            </w:pict>
          </mc:Fallback>
        </mc:AlternateContent>
      </w:r>
      <w:r w:rsidRPr="002C197F">
        <w:rPr>
          <w:rFonts w:ascii="Calibri" w:hAnsi="Calibri"/>
          <w:noProof/>
          <w:lang w:eastAsia="en-US"/>
        </w:rPr>
        <mc:AlternateContent>
          <mc:Choice Requires="wps">
            <w:drawing>
              <wp:anchor distT="0" distB="0" distL="114300" distR="114300" simplePos="0" relativeHeight="251656704" behindDoc="0" locked="0" layoutInCell="1" allowOverlap="0" wp14:anchorId="00295300" wp14:editId="4F38CE72">
                <wp:simplePos x="0" y="0"/>
                <wp:positionH relativeFrom="margin">
                  <wp:posOffset>-28575</wp:posOffset>
                </wp:positionH>
                <wp:positionV relativeFrom="margin">
                  <wp:posOffset>1057275</wp:posOffset>
                </wp:positionV>
                <wp:extent cx="3943350" cy="1743075"/>
                <wp:effectExtent l="0" t="0" r="7620" b="9525"/>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Content>
                              <w:p w14:paraId="3F34F252" w14:textId="77777777" w:rsidR="00DB4C1D" w:rsidRPr="00187CFA" w:rsidRDefault="00DB4C1D" w:rsidP="00193C4F">
                                <w:pPr>
                                  <w:pStyle w:val="Title"/>
                                  <w:rPr>
                                    <w:noProof/>
                                  </w:rPr>
                                </w:pPr>
                                <w:r w:rsidRPr="00187CFA">
                                  <w:rPr>
                                    <w:noProof/>
                                  </w:rPr>
                                  <w:t>Automated recording system to monitor grasshopper abundance in natural environments</w:t>
                                </w:r>
                              </w:p>
                            </w:sdtContent>
                          </w:sdt>
                          <w:p w14:paraId="6D4100F6" w14:textId="7C8FC52B" w:rsidR="00DB4C1D" w:rsidRPr="00C024AD" w:rsidRDefault="00DB4C1D" w:rsidP="00193C4F">
                            <w:pPr>
                              <w:pStyle w:val="Subtitl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Content>
                                <w:r>
                                  <w:rPr>
                                    <w:noProof/>
                                    <w:lang w:val="fr-FR"/>
                                  </w:rPr>
                                  <w:t xml:space="preserve">     </w:t>
                                </w:r>
                              </w:sdtContent>
                            </w:sdt>
                            <w:r>
                              <w:rPr>
                                <w:noProof/>
                                <w:lang w:val="fr-FR"/>
                              </w:rPr>
                              <w:t>ESPLAB - EPFL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00295300" id="Zone de texte 21" o:spid="_x0000_s1027" type="#_x0000_t202" style="position:absolute;left:0;text-align:left;margin-left:-2.25pt;margin-top:83.25pt;width:310.5pt;height:137.25pt;z-index:251656704;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" o:allowoverlap="f" filled="f" stroked="f" strokeweight=".5pt">
                <v:textbox inset="0,0,0,0">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Content>
                        <w:p w14:paraId="3F34F252" w14:textId="77777777" w:rsidR="00DB4C1D" w:rsidRPr="00187CFA" w:rsidRDefault="00DB4C1D" w:rsidP="00193C4F">
                          <w:pPr>
                            <w:pStyle w:val="Title"/>
                            <w:rPr>
                              <w:noProof/>
                            </w:rPr>
                          </w:pPr>
                          <w:r w:rsidRPr="00187CFA">
                            <w:rPr>
                              <w:noProof/>
                            </w:rPr>
                            <w:t>Automated recording system to monitor grasshopper abundance in natural environments</w:t>
                          </w:r>
                        </w:p>
                      </w:sdtContent>
                    </w:sdt>
                    <w:p w14:paraId="6D4100F6" w14:textId="7C8FC52B" w:rsidR="00DB4C1D" w:rsidRPr="00C024AD" w:rsidRDefault="00DB4C1D" w:rsidP="00193C4F">
                      <w:pPr>
                        <w:pStyle w:val="Subtitl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Content>
                          <w:r>
                            <w:rPr>
                              <w:noProof/>
                              <w:lang w:val="fr-FR"/>
                            </w:rPr>
                            <w:t xml:space="preserve">     </w:t>
                          </w:r>
                        </w:sdtContent>
                      </w:sdt>
                      <w:r>
                        <w:rPr>
                          <w:noProof/>
                          <w:lang w:val="fr-FR"/>
                        </w:rPr>
                        <w:t>ESPLAB - EPFL</w:t>
                      </w:r>
                    </w:p>
                  </w:txbxContent>
                </v:textbox>
                <w10:wrap type="square" anchorx="margin" anchory="margin"/>
              </v:shape>
            </w:pict>
          </mc:Fallback>
        </mc:AlternateContent>
      </w:r>
      <w:sdt>
        <w:sdtPr>
          <w:rPr>
            <w:rFonts w:ascii="Calibri" w:hAnsi="Calibri"/>
            <w:color w:val="4D322D" w:themeColor="text2"/>
            <w:sz w:val="24"/>
            <w:szCs w:val="24"/>
          </w:rPr>
          <w:id w:val="1068995422"/>
          <w:docPartObj>
            <w:docPartGallery w:val="Cover Pages"/>
            <w:docPartUnique/>
          </w:docPartObj>
        </w:sdtPr>
        <w:sdtEndPr>
          <w:rPr>
            <w:color w:val="auto"/>
            <w:sz w:val="22"/>
            <w:szCs w:val="22"/>
          </w:rPr>
        </w:sdtEndPr>
        <w:sdtContent>
          <w:r w:rsidR="004F4B72" w:rsidRPr="002C197F">
            <w:rPr>
              <w:rFonts w:ascii="Calibri" w:hAnsi="Calibri"/>
              <w:noProof/>
              <w:lang w:eastAsia="en-US"/>
            </w:rPr>
            <mc:AlternateContent>
              <mc:Choice Requires="wps">
                <w:drawing>
                  <wp:anchor distT="0" distB="0" distL="114300" distR="114300" simplePos="0" relativeHeight="251654656" behindDoc="0" locked="0" layoutInCell="1" allowOverlap="0" wp14:anchorId="2C06216D" wp14:editId="5154B884">
                    <wp:simplePos x="0" y="0"/>
                    <wp:positionH relativeFrom="margin">
                      <wp:align>center</wp:align>
                    </wp:positionH>
                    <wp:positionV relativeFrom="margin">
                      <wp:align>bottom</wp:align>
                    </wp:positionV>
                    <wp:extent cx="3943350" cy="265176"/>
                    <wp:effectExtent l="0" t="0" r="762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36C8C" w14:textId="41AB9140" w:rsidR="00DB4C1D" w:rsidRPr="00293E36" w:rsidRDefault="00DB4C1D">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Content>
                                    <w:r>
                                      <w:rPr>
                                        <w:noProof/>
                                        <w:lang w:val="fr-FR"/>
                                      </w:rPr>
                                      <w:t>William Ducret</w:t>
                                    </w:r>
                                  </w:sdtContent>
                                </w:sdt>
                                <w:r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Content>
                                    <w:r>
                                      <w:rPr>
                                        <w:noProof/>
                                        <w:lang w:val="fr-FR"/>
                                      </w:rPr>
                                      <w:t>ESPLAB</w:t>
                                    </w:r>
                                  </w:sdtContent>
                                </w:sdt>
                                <w:r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Content>
                                    <w:r>
                                      <w:rPr>
                                        <w:noProof/>
                                        <w:lang w:val="fr-FR"/>
                                      </w:rPr>
                                      <w:t>8 janvier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06216D" id="Zone de texte 20" o:spid="_x0000_s1028" type="#_x0000_t202" style="position:absolute;left:0;text-align:left;margin-left:0;margin-top:0;width:310.5pt;height:20.9pt;z-index:251654656;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" o:allowoverlap="f" filled="f" stroked="f" strokeweight=".5pt">
                    <v:textbox style="mso-fit-shape-to-text:t" inset="0,,0">
                      <w:txbxContent>
                        <w:p w14:paraId="7BE36C8C" w14:textId="41AB9140" w:rsidR="00DB4C1D" w:rsidRPr="00293E36" w:rsidRDefault="00DB4C1D">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Content>
                              <w:r>
                                <w:rPr>
                                  <w:noProof/>
                                  <w:lang w:val="fr-FR"/>
                                </w:rPr>
                                <w:t>William Ducret</w:t>
                              </w:r>
                            </w:sdtContent>
                          </w:sdt>
                          <w:r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Content>
                              <w:r>
                                <w:rPr>
                                  <w:noProof/>
                                  <w:lang w:val="fr-FR"/>
                                </w:rPr>
                                <w:t>ESPLAB</w:t>
                              </w:r>
                            </w:sdtContent>
                          </w:sdt>
                          <w:r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Content>
                              <w:r>
                                <w:rPr>
                                  <w:noProof/>
                                  <w:lang w:val="fr-FR"/>
                                </w:rPr>
                                <w:t>8 janvier 2015</w:t>
                              </w:r>
                            </w:sdtContent>
                          </w:sdt>
                        </w:p>
                      </w:txbxContent>
                    </v:textbox>
                    <w10:wrap type="square" anchorx="margin" anchory="margin"/>
                  </v:shape>
                </w:pict>
              </mc:Fallback>
            </mc:AlternateContent>
          </w:r>
          <w:r w:rsidR="004F4B72" w:rsidRPr="002C197F">
            <w:rPr>
              <w:rFonts w:ascii="Calibri" w:hAnsi="Calibri"/>
            </w:rPr>
            <w:br w:type="page"/>
          </w:r>
        </w:sdtContent>
      </w:sdt>
      <w:bookmarkEnd w:id="0"/>
      <w:bookmarkEnd w:id="1"/>
      <w:bookmarkEnd w:id="2"/>
      <w:bookmarkEnd w:id="3"/>
      <w:bookmarkEnd w:id="4"/>
    </w:p>
    <w:sdt>
      <w:sdtPr>
        <w:rPr>
          <w:rFonts w:ascii="Calibri" w:eastAsiaTheme="minorEastAsia" w:hAnsi="Calibri" w:cstheme="minorBidi"/>
          <w:b w:val="0"/>
          <w:bCs w:val="0"/>
          <w:color w:val="auto"/>
          <w:sz w:val="22"/>
          <w:szCs w:val="22"/>
          <w:lang w:val="fr-FR"/>
        </w:rPr>
        <w:id w:val="1793090622"/>
        <w:docPartObj>
          <w:docPartGallery w:val="Table of Contents"/>
          <w:docPartUnique/>
        </w:docPartObj>
      </w:sdtPr>
      <w:sdtEndPr>
        <w:rPr>
          <w:sz w:val="24"/>
        </w:rPr>
      </w:sdtEndPr>
      <w:sdtContent>
        <w:p w14:paraId="76B56FCD" w14:textId="37020E15" w:rsidR="00821743" w:rsidRPr="002C197F" w:rsidRDefault="00821743" w:rsidP="00925C9F">
          <w:pPr>
            <w:pStyle w:val="TOCHeading"/>
            <w:jc w:val="both"/>
            <w:rPr>
              <w:rFonts w:ascii="Calibri" w:hAnsi="Calibri"/>
            </w:rPr>
          </w:pPr>
          <w:r w:rsidRPr="002C197F">
            <w:rPr>
              <w:rFonts w:ascii="Calibri" w:hAnsi="Calibri"/>
              <w:lang w:val="fr-FR"/>
            </w:rPr>
            <w:t>Summary</w:t>
          </w:r>
        </w:p>
        <w:p w14:paraId="5DE4A49B" w14:textId="77777777" w:rsidR="002135B6" w:rsidRDefault="00821743">
          <w:pPr>
            <w:pStyle w:val="TOC1"/>
            <w:tabs>
              <w:tab w:val="left" w:pos="660"/>
              <w:tab w:val="right" w:leader="dot" w:pos="8630"/>
            </w:tabs>
            <w:rPr>
              <w:rFonts w:asciiTheme="minorHAnsi" w:hAnsiTheme="minorHAnsi"/>
              <w:noProof/>
              <w:sz w:val="22"/>
              <w:lang w:val="fr-CH"/>
            </w:rPr>
          </w:pPr>
          <w:r w:rsidRPr="002C197F">
            <w:fldChar w:fldCharType="begin"/>
          </w:r>
          <w:r w:rsidRPr="002C197F">
            <w:instrText xml:space="preserve"> TOC \o "1-3" \h \z \u </w:instrText>
          </w:r>
          <w:r w:rsidRPr="002C197F">
            <w:fldChar w:fldCharType="separate"/>
          </w:r>
          <w:hyperlink w:anchor="_Toc440535978" w:history="1">
            <w:r w:rsidR="002135B6" w:rsidRPr="00033D72">
              <w:rPr>
                <w:rStyle w:val="Hyperlink"/>
                <w:noProof/>
                <w:lang w:val="fr-FR"/>
              </w:rPr>
              <w:t>1.</w:t>
            </w:r>
            <w:r w:rsidR="002135B6">
              <w:rPr>
                <w:rFonts w:asciiTheme="minorHAnsi" w:hAnsiTheme="minorHAnsi"/>
                <w:noProof/>
                <w:sz w:val="22"/>
                <w:lang w:val="fr-CH"/>
              </w:rPr>
              <w:tab/>
            </w:r>
            <w:r w:rsidR="002135B6" w:rsidRPr="00033D72">
              <w:rPr>
                <w:rStyle w:val="Hyperlink"/>
                <w:noProof/>
                <w:lang w:val="fr-FR"/>
              </w:rPr>
              <w:t>Introduction</w:t>
            </w:r>
            <w:r w:rsidR="002135B6">
              <w:rPr>
                <w:noProof/>
                <w:webHidden/>
              </w:rPr>
              <w:tab/>
            </w:r>
            <w:r w:rsidR="002135B6">
              <w:rPr>
                <w:noProof/>
                <w:webHidden/>
              </w:rPr>
              <w:fldChar w:fldCharType="begin"/>
            </w:r>
            <w:r w:rsidR="002135B6">
              <w:rPr>
                <w:noProof/>
                <w:webHidden/>
              </w:rPr>
              <w:instrText xml:space="preserve"> PAGEREF _Toc440535978 \h </w:instrText>
            </w:r>
            <w:r w:rsidR="002135B6">
              <w:rPr>
                <w:noProof/>
                <w:webHidden/>
              </w:rPr>
            </w:r>
            <w:r w:rsidR="002135B6">
              <w:rPr>
                <w:noProof/>
                <w:webHidden/>
              </w:rPr>
              <w:fldChar w:fldCharType="separate"/>
            </w:r>
            <w:r w:rsidR="00917334">
              <w:rPr>
                <w:noProof/>
                <w:webHidden/>
              </w:rPr>
              <w:t>2</w:t>
            </w:r>
            <w:r w:rsidR="002135B6">
              <w:rPr>
                <w:noProof/>
                <w:webHidden/>
              </w:rPr>
              <w:fldChar w:fldCharType="end"/>
            </w:r>
          </w:hyperlink>
        </w:p>
        <w:p w14:paraId="278BBA95" w14:textId="77777777" w:rsidR="002135B6" w:rsidRDefault="00DB4C1D">
          <w:pPr>
            <w:pStyle w:val="TOC2"/>
            <w:tabs>
              <w:tab w:val="left" w:pos="660"/>
              <w:tab w:val="right" w:leader="dot" w:pos="8630"/>
            </w:tabs>
            <w:rPr>
              <w:rFonts w:asciiTheme="minorHAnsi" w:hAnsiTheme="minorHAnsi"/>
              <w:noProof/>
              <w:sz w:val="22"/>
              <w:lang w:val="fr-CH"/>
            </w:rPr>
          </w:pPr>
          <w:hyperlink w:anchor="_Toc440535979" w:history="1">
            <w:r w:rsidR="002135B6" w:rsidRPr="00033D72">
              <w:rPr>
                <w:rStyle w:val="Hyperlink"/>
                <w:noProof/>
              </w:rPr>
              <w:t>2.</w:t>
            </w:r>
            <w:r w:rsidR="002135B6">
              <w:rPr>
                <w:rFonts w:asciiTheme="minorHAnsi" w:hAnsiTheme="minorHAnsi"/>
                <w:noProof/>
                <w:sz w:val="22"/>
                <w:lang w:val="fr-CH"/>
              </w:rPr>
              <w:tab/>
            </w:r>
            <w:r w:rsidR="002135B6" w:rsidRPr="00033D72">
              <w:rPr>
                <w:rStyle w:val="Hyperlink"/>
                <w:noProof/>
              </w:rPr>
              <w:t>Recognition system</w:t>
            </w:r>
            <w:r w:rsidR="002135B6">
              <w:rPr>
                <w:noProof/>
                <w:webHidden/>
              </w:rPr>
              <w:tab/>
            </w:r>
            <w:r w:rsidR="002135B6">
              <w:rPr>
                <w:noProof/>
                <w:webHidden/>
              </w:rPr>
              <w:fldChar w:fldCharType="begin"/>
            </w:r>
            <w:r w:rsidR="002135B6">
              <w:rPr>
                <w:noProof/>
                <w:webHidden/>
              </w:rPr>
              <w:instrText xml:space="preserve"> PAGEREF _Toc440535979 \h </w:instrText>
            </w:r>
            <w:r w:rsidR="002135B6">
              <w:rPr>
                <w:noProof/>
                <w:webHidden/>
              </w:rPr>
            </w:r>
            <w:r w:rsidR="002135B6">
              <w:rPr>
                <w:noProof/>
                <w:webHidden/>
              </w:rPr>
              <w:fldChar w:fldCharType="separate"/>
            </w:r>
            <w:r w:rsidR="00917334">
              <w:rPr>
                <w:noProof/>
                <w:webHidden/>
              </w:rPr>
              <w:t>3</w:t>
            </w:r>
            <w:r w:rsidR="002135B6">
              <w:rPr>
                <w:noProof/>
                <w:webHidden/>
              </w:rPr>
              <w:fldChar w:fldCharType="end"/>
            </w:r>
          </w:hyperlink>
        </w:p>
        <w:p w14:paraId="3681ABAA" w14:textId="77777777" w:rsidR="002135B6" w:rsidRDefault="00DB4C1D">
          <w:pPr>
            <w:pStyle w:val="TOC2"/>
            <w:tabs>
              <w:tab w:val="left" w:pos="880"/>
              <w:tab w:val="right" w:leader="dot" w:pos="8630"/>
            </w:tabs>
            <w:rPr>
              <w:rFonts w:asciiTheme="minorHAnsi" w:hAnsiTheme="minorHAnsi"/>
              <w:noProof/>
              <w:sz w:val="22"/>
              <w:lang w:val="fr-CH"/>
            </w:rPr>
          </w:pPr>
          <w:hyperlink w:anchor="_Toc440535980" w:history="1">
            <w:r w:rsidR="002135B6" w:rsidRPr="00033D72">
              <w:rPr>
                <w:rStyle w:val="Hyperlink"/>
                <w:noProof/>
              </w:rPr>
              <w:t>2.1.</w:t>
            </w:r>
            <w:r w:rsidR="002135B6">
              <w:rPr>
                <w:rFonts w:asciiTheme="minorHAnsi" w:hAnsiTheme="minorHAnsi"/>
                <w:noProof/>
                <w:sz w:val="22"/>
                <w:lang w:val="fr-CH"/>
              </w:rPr>
              <w:tab/>
            </w:r>
            <w:r w:rsidR="002135B6" w:rsidRPr="00033D72">
              <w:rPr>
                <w:rStyle w:val="Hyperlink"/>
                <w:noProof/>
              </w:rPr>
              <w:t>Features extraction</w:t>
            </w:r>
            <w:r w:rsidR="002135B6">
              <w:rPr>
                <w:noProof/>
                <w:webHidden/>
              </w:rPr>
              <w:tab/>
            </w:r>
            <w:r w:rsidR="002135B6">
              <w:rPr>
                <w:noProof/>
                <w:webHidden/>
              </w:rPr>
              <w:fldChar w:fldCharType="begin"/>
            </w:r>
            <w:r w:rsidR="002135B6">
              <w:rPr>
                <w:noProof/>
                <w:webHidden/>
              </w:rPr>
              <w:instrText xml:space="preserve"> PAGEREF _Toc440535980 \h </w:instrText>
            </w:r>
            <w:r w:rsidR="002135B6">
              <w:rPr>
                <w:noProof/>
                <w:webHidden/>
              </w:rPr>
            </w:r>
            <w:r w:rsidR="002135B6">
              <w:rPr>
                <w:noProof/>
                <w:webHidden/>
              </w:rPr>
              <w:fldChar w:fldCharType="separate"/>
            </w:r>
            <w:r w:rsidR="00917334">
              <w:rPr>
                <w:noProof/>
                <w:webHidden/>
              </w:rPr>
              <w:t>4</w:t>
            </w:r>
            <w:r w:rsidR="002135B6">
              <w:rPr>
                <w:noProof/>
                <w:webHidden/>
              </w:rPr>
              <w:fldChar w:fldCharType="end"/>
            </w:r>
          </w:hyperlink>
        </w:p>
        <w:p w14:paraId="27A361D1"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1" w:history="1">
            <w:r w:rsidR="002135B6" w:rsidRPr="00033D72">
              <w:rPr>
                <w:rStyle w:val="Hyperlink"/>
                <w:noProof/>
              </w:rPr>
              <w:t>2.1.1.</w:t>
            </w:r>
            <w:r w:rsidR="002135B6">
              <w:rPr>
                <w:rFonts w:asciiTheme="minorHAnsi" w:hAnsiTheme="minorHAnsi"/>
                <w:noProof/>
                <w:sz w:val="22"/>
                <w:lang w:val="fr-CH"/>
              </w:rPr>
              <w:tab/>
            </w:r>
            <w:r w:rsidR="002135B6" w:rsidRPr="00033D72">
              <w:rPr>
                <w:rStyle w:val="Hyperlink"/>
                <w:noProof/>
              </w:rPr>
              <w:t>Pre-processing</w:t>
            </w:r>
            <w:r w:rsidR="002135B6">
              <w:rPr>
                <w:noProof/>
                <w:webHidden/>
              </w:rPr>
              <w:tab/>
            </w:r>
            <w:r w:rsidR="002135B6">
              <w:rPr>
                <w:noProof/>
                <w:webHidden/>
              </w:rPr>
              <w:fldChar w:fldCharType="begin"/>
            </w:r>
            <w:r w:rsidR="002135B6">
              <w:rPr>
                <w:noProof/>
                <w:webHidden/>
              </w:rPr>
              <w:instrText xml:space="preserve"> PAGEREF _Toc440535981 \h </w:instrText>
            </w:r>
            <w:r w:rsidR="002135B6">
              <w:rPr>
                <w:noProof/>
                <w:webHidden/>
              </w:rPr>
            </w:r>
            <w:r w:rsidR="002135B6">
              <w:rPr>
                <w:noProof/>
                <w:webHidden/>
              </w:rPr>
              <w:fldChar w:fldCharType="separate"/>
            </w:r>
            <w:r w:rsidR="00917334">
              <w:rPr>
                <w:noProof/>
                <w:webHidden/>
              </w:rPr>
              <w:t>4</w:t>
            </w:r>
            <w:r w:rsidR="002135B6">
              <w:rPr>
                <w:noProof/>
                <w:webHidden/>
              </w:rPr>
              <w:fldChar w:fldCharType="end"/>
            </w:r>
          </w:hyperlink>
        </w:p>
        <w:p w14:paraId="41EC4639"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2" w:history="1">
            <w:r w:rsidR="002135B6" w:rsidRPr="00033D72">
              <w:rPr>
                <w:rStyle w:val="Hyperlink"/>
                <w:noProof/>
              </w:rPr>
              <w:t>2.1.2.</w:t>
            </w:r>
            <w:r w:rsidR="002135B6">
              <w:rPr>
                <w:rFonts w:asciiTheme="minorHAnsi" w:hAnsiTheme="minorHAnsi"/>
                <w:noProof/>
                <w:sz w:val="22"/>
                <w:lang w:val="fr-CH"/>
              </w:rPr>
              <w:tab/>
            </w:r>
            <w:r w:rsidR="002135B6" w:rsidRPr="00033D72">
              <w:rPr>
                <w:rStyle w:val="Hyperlink"/>
                <w:noProof/>
              </w:rPr>
              <w:t>Fixed frame-length method</w:t>
            </w:r>
            <w:r w:rsidR="002135B6">
              <w:rPr>
                <w:noProof/>
                <w:webHidden/>
              </w:rPr>
              <w:tab/>
            </w:r>
            <w:r w:rsidR="002135B6">
              <w:rPr>
                <w:noProof/>
                <w:webHidden/>
              </w:rPr>
              <w:fldChar w:fldCharType="begin"/>
            </w:r>
            <w:r w:rsidR="002135B6">
              <w:rPr>
                <w:noProof/>
                <w:webHidden/>
              </w:rPr>
              <w:instrText xml:space="preserve"> PAGEREF _Toc440535982 \h </w:instrText>
            </w:r>
            <w:r w:rsidR="002135B6">
              <w:rPr>
                <w:noProof/>
                <w:webHidden/>
              </w:rPr>
            </w:r>
            <w:r w:rsidR="002135B6">
              <w:rPr>
                <w:noProof/>
                <w:webHidden/>
              </w:rPr>
              <w:fldChar w:fldCharType="separate"/>
            </w:r>
            <w:r w:rsidR="00917334">
              <w:rPr>
                <w:noProof/>
                <w:webHidden/>
              </w:rPr>
              <w:t>5</w:t>
            </w:r>
            <w:r w:rsidR="002135B6">
              <w:rPr>
                <w:noProof/>
                <w:webHidden/>
              </w:rPr>
              <w:fldChar w:fldCharType="end"/>
            </w:r>
          </w:hyperlink>
        </w:p>
        <w:p w14:paraId="204ED47F"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3" w:history="1">
            <w:r w:rsidR="002135B6" w:rsidRPr="00033D72">
              <w:rPr>
                <w:rStyle w:val="Hyperlink"/>
                <w:noProof/>
              </w:rPr>
              <w:t>2.1.3.</w:t>
            </w:r>
            <w:r w:rsidR="002135B6">
              <w:rPr>
                <w:rFonts w:asciiTheme="minorHAnsi" w:hAnsiTheme="minorHAnsi"/>
                <w:noProof/>
                <w:sz w:val="22"/>
                <w:lang w:val="fr-CH"/>
              </w:rPr>
              <w:tab/>
            </w:r>
            <w:r w:rsidR="002135B6" w:rsidRPr="00033D72">
              <w:rPr>
                <w:rStyle w:val="Hyperlink"/>
                <w:noProof/>
              </w:rPr>
              <w:t>Variable frame-length method</w:t>
            </w:r>
            <w:r w:rsidR="002135B6">
              <w:rPr>
                <w:noProof/>
                <w:webHidden/>
              </w:rPr>
              <w:tab/>
            </w:r>
            <w:r w:rsidR="002135B6">
              <w:rPr>
                <w:noProof/>
                <w:webHidden/>
              </w:rPr>
              <w:fldChar w:fldCharType="begin"/>
            </w:r>
            <w:r w:rsidR="002135B6">
              <w:rPr>
                <w:noProof/>
                <w:webHidden/>
              </w:rPr>
              <w:instrText xml:space="preserve"> PAGEREF _Toc440535983 \h </w:instrText>
            </w:r>
            <w:r w:rsidR="002135B6">
              <w:rPr>
                <w:noProof/>
                <w:webHidden/>
              </w:rPr>
            </w:r>
            <w:r w:rsidR="002135B6">
              <w:rPr>
                <w:noProof/>
                <w:webHidden/>
              </w:rPr>
              <w:fldChar w:fldCharType="separate"/>
            </w:r>
            <w:r w:rsidR="00917334">
              <w:rPr>
                <w:noProof/>
                <w:webHidden/>
              </w:rPr>
              <w:t>7</w:t>
            </w:r>
            <w:r w:rsidR="002135B6">
              <w:rPr>
                <w:noProof/>
                <w:webHidden/>
              </w:rPr>
              <w:fldChar w:fldCharType="end"/>
            </w:r>
          </w:hyperlink>
        </w:p>
        <w:p w14:paraId="0B3AD32C" w14:textId="77777777" w:rsidR="002135B6" w:rsidRDefault="00DB4C1D">
          <w:pPr>
            <w:pStyle w:val="TOC2"/>
            <w:tabs>
              <w:tab w:val="left" w:pos="880"/>
              <w:tab w:val="right" w:leader="dot" w:pos="8630"/>
            </w:tabs>
            <w:rPr>
              <w:rFonts w:asciiTheme="minorHAnsi" w:hAnsiTheme="minorHAnsi"/>
              <w:noProof/>
              <w:sz w:val="22"/>
              <w:lang w:val="fr-CH"/>
            </w:rPr>
          </w:pPr>
          <w:hyperlink w:anchor="_Toc440535984" w:history="1">
            <w:r w:rsidR="002135B6" w:rsidRPr="00033D72">
              <w:rPr>
                <w:rStyle w:val="Hyperlink"/>
                <w:noProof/>
              </w:rPr>
              <w:t>2.2.</w:t>
            </w:r>
            <w:r w:rsidR="002135B6">
              <w:rPr>
                <w:rFonts w:asciiTheme="minorHAnsi" w:hAnsiTheme="minorHAnsi"/>
                <w:noProof/>
                <w:sz w:val="22"/>
                <w:lang w:val="fr-CH"/>
              </w:rPr>
              <w:tab/>
            </w:r>
            <w:r w:rsidR="002135B6" w:rsidRPr="00033D72">
              <w:rPr>
                <w:rStyle w:val="Hyperlink"/>
                <w:noProof/>
              </w:rPr>
              <w:t>Classification</w:t>
            </w:r>
            <w:r w:rsidR="002135B6">
              <w:rPr>
                <w:noProof/>
                <w:webHidden/>
              </w:rPr>
              <w:tab/>
            </w:r>
            <w:r w:rsidR="002135B6">
              <w:rPr>
                <w:noProof/>
                <w:webHidden/>
              </w:rPr>
              <w:fldChar w:fldCharType="begin"/>
            </w:r>
            <w:r w:rsidR="002135B6">
              <w:rPr>
                <w:noProof/>
                <w:webHidden/>
              </w:rPr>
              <w:instrText xml:space="preserve"> PAGEREF _Toc440535984 \h </w:instrText>
            </w:r>
            <w:r w:rsidR="002135B6">
              <w:rPr>
                <w:noProof/>
                <w:webHidden/>
              </w:rPr>
            </w:r>
            <w:r w:rsidR="002135B6">
              <w:rPr>
                <w:noProof/>
                <w:webHidden/>
              </w:rPr>
              <w:fldChar w:fldCharType="separate"/>
            </w:r>
            <w:r w:rsidR="00917334">
              <w:rPr>
                <w:noProof/>
                <w:webHidden/>
              </w:rPr>
              <w:t>8</w:t>
            </w:r>
            <w:r w:rsidR="002135B6">
              <w:rPr>
                <w:noProof/>
                <w:webHidden/>
              </w:rPr>
              <w:fldChar w:fldCharType="end"/>
            </w:r>
          </w:hyperlink>
        </w:p>
        <w:p w14:paraId="6AC3F9F3"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5" w:history="1">
            <w:r w:rsidR="002135B6" w:rsidRPr="00033D72">
              <w:rPr>
                <w:rStyle w:val="Hyperlink"/>
                <w:noProof/>
              </w:rPr>
              <w:t>2.2.1.</w:t>
            </w:r>
            <w:r w:rsidR="002135B6">
              <w:rPr>
                <w:rFonts w:asciiTheme="minorHAnsi" w:hAnsiTheme="minorHAnsi"/>
                <w:noProof/>
                <w:sz w:val="22"/>
                <w:lang w:val="fr-CH"/>
              </w:rPr>
              <w:tab/>
            </w:r>
            <w:r w:rsidR="002135B6" w:rsidRPr="00033D72">
              <w:rPr>
                <w:rStyle w:val="Hyperlink"/>
                <w:noProof/>
              </w:rPr>
              <w:t>Naïve Bayes</w:t>
            </w:r>
            <w:r w:rsidR="002135B6">
              <w:rPr>
                <w:noProof/>
                <w:webHidden/>
              </w:rPr>
              <w:tab/>
            </w:r>
            <w:r w:rsidR="002135B6">
              <w:rPr>
                <w:noProof/>
                <w:webHidden/>
              </w:rPr>
              <w:fldChar w:fldCharType="begin"/>
            </w:r>
            <w:r w:rsidR="002135B6">
              <w:rPr>
                <w:noProof/>
                <w:webHidden/>
              </w:rPr>
              <w:instrText xml:space="preserve"> PAGEREF _Toc440535985 \h </w:instrText>
            </w:r>
            <w:r w:rsidR="002135B6">
              <w:rPr>
                <w:noProof/>
                <w:webHidden/>
              </w:rPr>
            </w:r>
            <w:r w:rsidR="002135B6">
              <w:rPr>
                <w:noProof/>
                <w:webHidden/>
              </w:rPr>
              <w:fldChar w:fldCharType="separate"/>
            </w:r>
            <w:r w:rsidR="00917334">
              <w:rPr>
                <w:noProof/>
                <w:webHidden/>
              </w:rPr>
              <w:t>8</w:t>
            </w:r>
            <w:r w:rsidR="002135B6">
              <w:rPr>
                <w:noProof/>
                <w:webHidden/>
              </w:rPr>
              <w:fldChar w:fldCharType="end"/>
            </w:r>
          </w:hyperlink>
        </w:p>
        <w:p w14:paraId="7B58DD9A"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6" w:history="1">
            <w:r w:rsidR="002135B6" w:rsidRPr="00033D72">
              <w:rPr>
                <w:rStyle w:val="Hyperlink"/>
                <w:noProof/>
              </w:rPr>
              <w:t>2.2.2.</w:t>
            </w:r>
            <w:r w:rsidR="002135B6">
              <w:rPr>
                <w:rFonts w:asciiTheme="minorHAnsi" w:hAnsiTheme="minorHAnsi"/>
                <w:noProof/>
                <w:sz w:val="22"/>
                <w:lang w:val="fr-CH"/>
              </w:rPr>
              <w:tab/>
            </w:r>
            <w:r w:rsidR="002135B6" w:rsidRPr="00033D72">
              <w:rPr>
                <w:rStyle w:val="Hyperlink"/>
                <w:noProof/>
              </w:rPr>
              <w:t>Gaussian Mixture Model (GMM)</w:t>
            </w:r>
            <w:r w:rsidR="002135B6">
              <w:rPr>
                <w:noProof/>
                <w:webHidden/>
              </w:rPr>
              <w:tab/>
            </w:r>
            <w:r w:rsidR="002135B6">
              <w:rPr>
                <w:noProof/>
                <w:webHidden/>
              </w:rPr>
              <w:fldChar w:fldCharType="begin"/>
            </w:r>
            <w:r w:rsidR="002135B6">
              <w:rPr>
                <w:noProof/>
                <w:webHidden/>
              </w:rPr>
              <w:instrText xml:space="preserve"> PAGEREF _Toc440535986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1B3A6697" w14:textId="77777777" w:rsidR="002135B6" w:rsidRDefault="00DB4C1D">
          <w:pPr>
            <w:pStyle w:val="TOC2"/>
            <w:tabs>
              <w:tab w:val="left" w:pos="660"/>
              <w:tab w:val="right" w:leader="dot" w:pos="8630"/>
            </w:tabs>
            <w:rPr>
              <w:rFonts w:asciiTheme="minorHAnsi" w:hAnsiTheme="minorHAnsi"/>
              <w:noProof/>
              <w:sz w:val="22"/>
              <w:lang w:val="fr-CH"/>
            </w:rPr>
          </w:pPr>
          <w:hyperlink w:anchor="_Toc440535987" w:history="1">
            <w:r w:rsidR="002135B6" w:rsidRPr="00033D72">
              <w:rPr>
                <w:rStyle w:val="Hyperlink"/>
                <w:noProof/>
              </w:rPr>
              <w:t>3.</w:t>
            </w:r>
            <w:r w:rsidR="002135B6">
              <w:rPr>
                <w:rFonts w:asciiTheme="minorHAnsi" w:hAnsiTheme="minorHAnsi"/>
                <w:noProof/>
                <w:sz w:val="22"/>
                <w:lang w:val="fr-CH"/>
              </w:rPr>
              <w:tab/>
            </w:r>
            <w:r w:rsidR="002135B6" w:rsidRPr="00033D72">
              <w:rPr>
                <w:rStyle w:val="Hyperlink"/>
                <w:noProof/>
              </w:rPr>
              <w:t>Experimental work</w:t>
            </w:r>
            <w:r w:rsidR="002135B6">
              <w:rPr>
                <w:noProof/>
                <w:webHidden/>
              </w:rPr>
              <w:tab/>
            </w:r>
            <w:r w:rsidR="002135B6">
              <w:rPr>
                <w:noProof/>
                <w:webHidden/>
              </w:rPr>
              <w:fldChar w:fldCharType="begin"/>
            </w:r>
            <w:r w:rsidR="002135B6">
              <w:rPr>
                <w:noProof/>
                <w:webHidden/>
              </w:rPr>
              <w:instrText xml:space="preserve"> PAGEREF _Toc440535987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2A7E7C42" w14:textId="77777777" w:rsidR="002135B6" w:rsidRDefault="00DB4C1D">
          <w:pPr>
            <w:pStyle w:val="TOC2"/>
            <w:tabs>
              <w:tab w:val="left" w:pos="880"/>
              <w:tab w:val="right" w:leader="dot" w:pos="8630"/>
            </w:tabs>
            <w:rPr>
              <w:rFonts w:asciiTheme="minorHAnsi" w:hAnsiTheme="minorHAnsi"/>
              <w:noProof/>
              <w:sz w:val="22"/>
              <w:lang w:val="fr-CH"/>
            </w:rPr>
          </w:pPr>
          <w:hyperlink w:anchor="_Toc440535988" w:history="1">
            <w:r w:rsidR="002135B6" w:rsidRPr="00033D72">
              <w:rPr>
                <w:rStyle w:val="Hyperlink"/>
                <w:noProof/>
              </w:rPr>
              <w:t>3.1.</w:t>
            </w:r>
            <w:r w:rsidR="002135B6">
              <w:rPr>
                <w:rFonts w:asciiTheme="minorHAnsi" w:hAnsiTheme="minorHAnsi"/>
                <w:noProof/>
                <w:sz w:val="22"/>
                <w:lang w:val="fr-CH"/>
              </w:rPr>
              <w:tab/>
            </w:r>
            <w:r w:rsidR="002135B6" w:rsidRPr="00033D72">
              <w:rPr>
                <w:rStyle w:val="Hyperlink"/>
                <w:noProof/>
              </w:rPr>
              <w:t>Data</w:t>
            </w:r>
            <w:r w:rsidR="002135B6">
              <w:rPr>
                <w:noProof/>
                <w:webHidden/>
              </w:rPr>
              <w:tab/>
            </w:r>
            <w:r w:rsidR="002135B6">
              <w:rPr>
                <w:noProof/>
                <w:webHidden/>
              </w:rPr>
              <w:fldChar w:fldCharType="begin"/>
            </w:r>
            <w:r w:rsidR="002135B6">
              <w:rPr>
                <w:noProof/>
                <w:webHidden/>
              </w:rPr>
              <w:instrText xml:space="preserve"> PAGEREF _Toc440535988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5171BBCE" w14:textId="77777777" w:rsidR="002135B6" w:rsidRDefault="00DB4C1D">
          <w:pPr>
            <w:pStyle w:val="TOC2"/>
            <w:tabs>
              <w:tab w:val="left" w:pos="1100"/>
              <w:tab w:val="right" w:leader="dot" w:pos="8630"/>
            </w:tabs>
            <w:rPr>
              <w:rFonts w:asciiTheme="minorHAnsi" w:hAnsiTheme="minorHAnsi"/>
              <w:noProof/>
              <w:sz w:val="22"/>
              <w:lang w:val="fr-CH"/>
            </w:rPr>
          </w:pPr>
          <w:hyperlink w:anchor="_Toc440535989" w:history="1">
            <w:r w:rsidR="002135B6" w:rsidRPr="00033D72">
              <w:rPr>
                <w:rStyle w:val="Hyperlink"/>
                <w:noProof/>
              </w:rPr>
              <w:t>3.1.1.</w:t>
            </w:r>
            <w:r w:rsidR="002135B6">
              <w:rPr>
                <w:rFonts w:asciiTheme="minorHAnsi" w:hAnsiTheme="minorHAnsi"/>
                <w:noProof/>
                <w:sz w:val="22"/>
                <w:lang w:val="fr-CH"/>
              </w:rPr>
              <w:tab/>
            </w:r>
            <w:r w:rsidR="002135B6" w:rsidRPr="00033D72">
              <w:rPr>
                <w:rStyle w:val="Hyperlink"/>
                <w:noProof/>
              </w:rPr>
              <w:t>Field recordings</w:t>
            </w:r>
            <w:r w:rsidR="002135B6">
              <w:rPr>
                <w:noProof/>
                <w:webHidden/>
              </w:rPr>
              <w:tab/>
            </w:r>
            <w:r w:rsidR="002135B6">
              <w:rPr>
                <w:noProof/>
                <w:webHidden/>
              </w:rPr>
              <w:fldChar w:fldCharType="begin"/>
            </w:r>
            <w:r w:rsidR="002135B6">
              <w:rPr>
                <w:noProof/>
                <w:webHidden/>
              </w:rPr>
              <w:instrText xml:space="preserve"> PAGEREF _Toc440535989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133EA0C9" w14:textId="77777777" w:rsidR="002135B6" w:rsidRDefault="00DB4C1D">
          <w:pPr>
            <w:pStyle w:val="TOC2"/>
            <w:tabs>
              <w:tab w:val="left" w:pos="1100"/>
              <w:tab w:val="right" w:leader="dot" w:pos="8630"/>
            </w:tabs>
            <w:rPr>
              <w:rFonts w:asciiTheme="minorHAnsi" w:hAnsiTheme="minorHAnsi"/>
              <w:noProof/>
              <w:sz w:val="22"/>
              <w:lang w:val="fr-CH"/>
            </w:rPr>
          </w:pPr>
          <w:hyperlink w:anchor="_Toc440535990" w:history="1">
            <w:r w:rsidR="002135B6" w:rsidRPr="00033D72">
              <w:rPr>
                <w:rStyle w:val="Hyperlink"/>
                <w:noProof/>
              </w:rPr>
              <w:t>3.1.2.</w:t>
            </w:r>
            <w:r w:rsidR="002135B6">
              <w:rPr>
                <w:rFonts w:asciiTheme="minorHAnsi" w:hAnsiTheme="minorHAnsi"/>
                <w:noProof/>
                <w:sz w:val="22"/>
                <w:lang w:val="fr-CH"/>
              </w:rPr>
              <w:tab/>
            </w:r>
            <w:r w:rsidR="002135B6" w:rsidRPr="00033D72">
              <w:rPr>
                <w:rStyle w:val="Hyperlink"/>
                <w:noProof/>
              </w:rPr>
              <w:t>Database</w:t>
            </w:r>
            <w:r w:rsidR="002135B6">
              <w:rPr>
                <w:noProof/>
                <w:webHidden/>
              </w:rPr>
              <w:tab/>
            </w:r>
            <w:r w:rsidR="002135B6">
              <w:rPr>
                <w:noProof/>
                <w:webHidden/>
              </w:rPr>
              <w:fldChar w:fldCharType="begin"/>
            </w:r>
            <w:r w:rsidR="002135B6">
              <w:rPr>
                <w:noProof/>
                <w:webHidden/>
              </w:rPr>
              <w:instrText xml:space="preserve"> PAGEREF _Toc440535990 \h </w:instrText>
            </w:r>
            <w:r w:rsidR="002135B6">
              <w:rPr>
                <w:noProof/>
                <w:webHidden/>
              </w:rPr>
            </w:r>
            <w:r w:rsidR="002135B6">
              <w:rPr>
                <w:noProof/>
                <w:webHidden/>
              </w:rPr>
              <w:fldChar w:fldCharType="separate"/>
            </w:r>
            <w:r w:rsidR="00917334">
              <w:rPr>
                <w:noProof/>
                <w:webHidden/>
              </w:rPr>
              <w:t>11</w:t>
            </w:r>
            <w:r w:rsidR="002135B6">
              <w:rPr>
                <w:noProof/>
                <w:webHidden/>
              </w:rPr>
              <w:fldChar w:fldCharType="end"/>
            </w:r>
          </w:hyperlink>
        </w:p>
        <w:p w14:paraId="64AAF56A" w14:textId="77777777" w:rsidR="002135B6" w:rsidRDefault="00DB4C1D">
          <w:pPr>
            <w:pStyle w:val="TOC2"/>
            <w:tabs>
              <w:tab w:val="left" w:pos="1100"/>
              <w:tab w:val="right" w:leader="dot" w:pos="8630"/>
            </w:tabs>
            <w:rPr>
              <w:rFonts w:asciiTheme="minorHAnsi" w:hAnsiTheme="minorHAnsi"/>
              <w:noProof/>
              <w:sz w:val="22"/>
              <w:lang w:val="fr-CH"/>
            </w:rPr>
          </w:pPr>
          <w:hyperlink w:anchor="_Toc440535991" w:history="1">
            <w:r w:rsidR="002135B6" w:rsidRPr="00033D72">
              <w:rPr>
                <w:rStyle w:val="Hyperlink"/>
                <w:noProof/>
              </w:rPr>
              <w:t>3.1.3.</w:t>
            </w:r>
            <w:r w:rsidR="002135B6">
              <w:rPr>
                <w:rFonts w:asciiTheme="minorHAnsi" w:hAnsiTheme="minorHAnsi"/>
                <w:noProof/>
                <w:sz w:val="22"/>
                <w:lang w:val="fr-CH"/>
              </w:rPr>
              <w:tab/>
            </w:r>
            <w:r w:rsidR="002135B6" w:rsidRPr="00033D72">
              <w:rPr>
                <w:rStyle w:val="Hyperlink"/>
                <w:noProof/>
              </w:rPr>
              <w:t>Analysis of the signal</w:t>
            </w:r>
            <w:r w:rsidR="002135B6">
              <w:rPr>
                <w:noProof/>
                <w:webHidden/>
              </w:rPr>
              <w:tab/>
            </w:r>
            <w:r w:rsidR="002135B6">
              <w:rPr>
                <w:noProof/>
                <w:webHidden/>
              </w:rPr>
              <w:fldChar w:fldCharType="begin"/>
            </w:r>
            <w:r w:rsidR="002135B6">
              <w:rPr>
                <w:noProof/>
                <w:webHidden/>
              </w:rPr>
              <w:instrText xml:space="preserve"> PAGEREF _Toc440535991 \h </w:instrText>
            </w:r>
            <w:r w:rsidR="002135B6">
              <w:rPr>
                <w:noProof/>
                <w:webHidden/>
              </w:rPr>
            </w:r>
            <w:r w:rsidR="002135B6">
              <w:rPr>
                <w:noProof/>
                <w:webHidden/>
              </w:rPr>
              <w:fldChar w:fldCharType="separate"/>
            </w:r>
            <w:r w:rsidR="00917334">
              <w:rPr>
                <w:noProof/>
                <w:webHidden/>
              </w:rPr>
              <w:t>12</w:t>
            </w:r>
            <w:r w:rsidR="002135B6">
              <w:rPr>
                <w:noProof/>
                <w:webHidden/>
              </w:rPr>
              <w:fldChar w:fldCharType="end"/>
            </w:r>
          </w:hyperlink>
        </w:p>
        <w:p w14:paraId="0D95DEC5" w14:textId="77777777" w:rsidR="002135B6" w:rsidRDefault="00DB4C1D">
          <w:pPr>
            <w:pStyle w:val="TOC2"/>
            <w:tabs>
              <w:tab w:val="left" w:pos="880"/>
              <w:tab w:val="right" w:leader="dot" w:pos="8630"/>
            </w:tabs>
            <w:rPr>
              <w:rFonts w:asciiTheme="minorHAnsi" w:hAnsiTheme="minorHAnsi"/>
              <w:noProof/>
              <w:sz w:val="22"/>
              <w:lang w:val="fr-CH"/>
            </w:rPr>
          </w:pPr>
          <w:hyperlink w:anchor="_Toc440535992" w:history="1">
            <w:r w:rsidR="002135B6" w:rsidRPr="00033D72">
              <w:rPr>
                <w:rStyle w:val="Hyperlink"/>
                <w:noProof/>
              </w:rPr>
              <w:t>3.2.</w:t>
            </w:r>
            <w:r w:rsidR="002135B6">
              <w:rPr>
                <w:rFonts w:asciiTheme="minorHAnsi" w:hAnsiTheme="minorHAnsi"/>
                <w:noProof/>
                <w:sz w:val="22"/>
                <w:lang w:val="fr-CH"/>
              </w:rPr>
              <w:tab/>
            </w:r>
            <w:r w:rsidR="002135B6" w:rsidRPr="00033D72">
              <w:rPr>
                <w:rStyle w:val="Hyperlink"/>
                <w:noProof/>
              </w:rPr>
              <w:t>Test / Validation</w:t>
            </w:r>
            <w:r w:rsidR="002135B6">
              <w:rPr>
                <w:noProof/>
                <w:webHidden/>
              </w:rPr>
              <w:tab/>
            </w:r>
            <w:r w:rsidR="002135B6">
              <w:rPr>
                <w:noProof/>
                <w:webHidden/>
              </w:rPr>
              <w:fldChar w:fldCharType="begin"/>
            </w:r>
            <w:r w:rsidR="002135B6">
              <w:rPr>
                <w:noProof/>
                <w:webHidden/>
              </w:rPr>
              <w:instrText xml:space="preserve"> PAGEREF _Toc440535992 \h </w:instrText>
            </w:r>
            <w:r w:rsidR="002135B6">
              <w:rPr>
                <w:noProof/>
                <w:webHidden/>
              </w:rPr>
            </w:r>
            <w:r w:rsidR="002135B6">
              <w:rPr>
                <w:noProof/>
                <w:webHidden/>
              </w:rPr>
              <w:fldChar w:fldCharType="separate"/>
            </w:r>
            <w:r w:rsidR="00917334">
              <w:rPr>
                <w:noProof/>
                <w:webHidden/>
              </w:rPr>
              <w:t>14</w:t>
            </w:r>
            <w:r w:rsidR="002135B6">
              <w:rPr>
                <w:noProof/>
                <w:webHidden/>
              </w:rPr>
              <w:fldChar w:fldCharType="end"/>
            </w:r>
          </w:hyperlink>
        </w:p>
        <w:p w14:paraId="498FD753" w14:textId="77777777" w:rsidR="002135B6" w:rsidRDefault="00DB4C1D">
          <w:pPr>
            <w:pStyle w:val="TOC2"/>
            <w:tabs>
              <w:tab w:val="left" w:pos="1100"/>
              <w:tab w:val="right" w:leader="dot" w:pos="8630"/>
            </w:tabs>
            <w:rPr>
              <w:rFonts w:asciiTheme="minorHAnsi" w:hAnsiTheme="minorHAnsi"/>
              <w:noProof/>
              <w:sz w:val="22"/>
              <w:lang w:val="fr-CH"/>
            </w:rPr>
          </w:pPr>
          <w:hyperlink w:anchor="_Toc440535993" w:history="1">
            <w:r w:rsidR="002135B6" w:rsidRPr="00033D72">
              <w:rPr>
                <w:rStyle w:val="Hyperlink"/>
                <w:noProof/>
              </w:rPr>
              <w:t>3.2.1.</w:t>
            </w:r>
            <w:r w:rsidR="002135B6">
              <w:rPr>
                <w:rFonts w:asciiTheme="minorHAnsi" w:hAnsiTheme="minorHAnsi"/>
                <w:noProof/>
                <w:sz w:val="22"/>
                <w:lang w:val="fr-CH"/>
              </w:rPr>
              <w:tab/>
            </w:r>
            <w:r w:rsidR="002135B6" w:rsidRPr="00033D72">
              <w:rPr>
                <w:rStyle w:val="Hyperlink"/>
                <w:noProof/>
              </w:rPr>
              <w:t>All-versus-all method</w:t>
            </w:r>
            <w:r w:rsidR="002135B6">
              <w:rPr>
                <w:noProof/>
                <w:webHidden/>
              </w:rPr>
              <w:tab/>
            </w:r>
            <w:r w:rsidR="002135B6">
              <w:rPr>
                <w:noProof/>
                <w:webHidden/>
              </w:rPr>
              <w:fldChar w:fldCharType="begin"/>
            </w:r>
            <w:r w:rsidR="002135B6">
              <w:rPr>
                <w:noProof/>
                <w:webHidden/>
              </w:rPr>
              <w:instrText xml:space="preserve"> PAGEREF _Toc440535993 \h </w:instrText>
            </w:r>
            <w:r w:rsidR="002135B6">
              <w:rPr>
                <w:noProof/>
                <w:webHidden/>
              </w:rPr>
            </w:r>
            <w:r w:rsidR="002135B6">
              <w:rPr>
                <w:noProof/>
                <w:webHidden/>
              </w:rPr>
              <w:fldChar w:fldCharType="separate"/>
            </w:r>
            <w:r w:rsidR="00917334">
              <w:rPr>
                <w:noProof/>
                <w:webHidden/>
              </w:rPr>
              <w:t>14</w:t>
            </w:r>
            <w:r w:rsidR="002135B6">
              <w:rPr>
                <w:noProof/>
                <w:webHidden/>
              </w:rPr>
              <w:fldChar w:fldCharType="end"/>
            </w:r>
          </w:hyperlink>
        </w:p>
        <w:p w14:paraId="2E4467FD" w14:textId="77777777" w:rsidR="002135B6" w:rsidRDefault="00DB4C1D">
          <w:pPr>
            <w:pStyle w:val="TOC2"/>
            <w:tabs>
              <w:tab w:val="left" w:pos="1100"/>
              <w:tab w:val="right" w:leader="dot" w:pos="8630"/>
            </w:tabs>
            <w:rPr>
              <w:rFonts w:asciiTheme="minorHAnsi" w:hAnsiTheme="minorHAnsi"/>
              <w:noProof/>
              <w:sz w:val="22"/>
              <w:lang w:val="fr-CH"/>
            </w:rPr>
          </w:pPr>
          <w:hyperlink w:anchor="_Toc440535994" w:history="1">
            <w:r w:rsidR="002135B6" w:rsidRPr="00033D72">
              <w:rPr>
                <w:rStyle w:val="Hyperlink"/>
                <w:noProof/>
              </w:rPr>
              <w:t>3.2.2.</w:t>
            </w:r>
            <w:r w:rsidR="002135B6">
              <w:rPr>
                <w:rFonts w:asciiTheme="minorHAnsi" w:hAnsiTheme="minorHAnsi"/>
                <w:noProof/>
                <w:sz w:val="22"/>
                <w:lang w:val="fr-CH"/>
              </w:rPr>
              <w:tab/>
            </w:r>
            <w:r w:rsidR="002135B6" w:rsidRPr="00033D72">
              <w:rPr>
                <w:rStyle w:val="Hyperlink"/>
                <w:noProof/>
              </w:rPr>
              <w:t>Cross-validation method</w:t>
            </w:r>
            <w:r w:rsidR="002135B6">
              <w:rPr>
                <w:noProof/>
                <w:webHidden/>
              </w:rPr>
              <w:tab/>
            </w:r>
            <w:r w:rsidR="002135B6">
              <w:rPr>
                <w:noProof/>
                <w:webHidden/>
              </w:rPr>
              <w:fldChar w:fldCharType="begin"/>
            </w:r>
            <w:r w:rsidR="002135B6">
              <w:rPr>
                <w:noProof/>
                <w:webHidden/>
              </w:rPr>
              <w:instrText xml:space="preserve"> PAGEREF _Toc440535994 \h </w:instrText>
            </w:r>
            <w:r w:rsidR="002135B6">
              <w:rPr>
                <w:noProof/>
                <w:webHidden/>
              </w:rPr>
            </w:r>
            <w:r w:rsidR="002135B6">
              <w:rPr>
                <w:noProof/>
                <w:webHidden/>
              </w:rPr>
              <w:fldChar w:fldCharType="separate"/>
            </w:r>
            <w:r w:rsidR="00917334">
              <w:rPr>
                <w:noProof/>
                <w:webHidden/>
              </w:rPr>
              <w:t>15</w:t>
            </w:r>
            <w:r w:rsidR="002135B6">
              <w:rPr>
                <w:noProof/>
                <w:webHidden/>
              </w:rPr>
              <w:fldChar w:fldCharType="end"/>
            </w:r>
          </w:hyperlink>
        </w:p>
        <w:p w14:paraId="115630C7" w14:textId="77777777" w:rsidR="002135B6" w:rsidRDefault="00DB4C1D">
          <w:pPr>
            <w:pStyle w:val="TOC2"/>
            <w:tabs>
              <w:tab w:val="left" w:pos="1100"/>
              <w:tab w:val="right" w:leader="dot" w:pos="8630"/>
            </w:tabs>
            <w:rPr>
              <w:rFonts w:asciiTheme="minorHAnsi" w:hAnsiTheme="minorHAnsi"/>
              <w:noProof/>
              <w:sz w:val="22"/>
              <w:lang w:val="fr-CH"/>
            </w:rPr>
          </w:pPr>
          <w:hyperlink w:anchor="_Toc440535995" w:history="1">
            <w:r w:rsidR="002135B6" w:rsidRPr="00033D72">
              <w:rPr>
                <w:rStyle w:val="Hyperlink"/>
                <w:noProof/>
              </w:rPr>
              <w:t>3.2.3.</w:t>
            </w:r>
            <w:r w:rsidR="002135B6">
              <w:rPr>
                <w:rFonts w:asciiTheme="minorHAnsi" w:hAnsiTheme="minorHAnsi"/>
                <w:noProof/>
                <w:sz w:val="22"/>
                <w:lang w:val="fr-CH"/>
              </w:rPr>
              <w:tab/>
            </w:r>
            <w:r w:rsidR="002135B6" w:rsidRPr="00033D72">
              <w:rPr>
                <w:rStyle w:val="Hyperlink"/>
                <w:noProof/>
              </w:rPr>
              <w:t>One-versus-all method</w:t>
            </w:r>
            <w:r w:rsidR="002135B6">
              <w:rPr>
                <w:noProof/>
                <w:webHidden/>
              </w:rPr>
              <w:tab/>
            </w:r>
            <w:r w:rsidR="002135B6">
              <w:rPr>
                <w:noProof/>
                <w:webHidden/>
              </w:rPr>
              <w:fldChar w:fldCharType="begin"/>
            </w:r>
            <w:r w:rsidR="002135B6">
              <w:rPr>
                <w:noProof/>
                <w:webHidden/>
              </w:rPr>
              <w:instrText xml:space="preserve"> PAGEREF _Toc440535995 \h </w:instrText>
            </w:r>
            <w:r w:rsidR="002135B6">
              <w:rPr>
                <w:noProof/>
                <w:webHidden/>
              </w:rPr>
            </w:r>
            <w:r w:rsidR="002135B6">
              <w:rPr>
                <w:noProof/>
                <w:webHidden/>
              </w:rPr>
              <w:fldChar w:fldCharType="separate"/>
            </w:r>
            <w:r w:rsidR="00917334">
              <w:rPr>
                <w:noProof/>
                <w:webHidden/>
              </w:rPr>
              <w:t>15</w:t>
            </w:r>
            <w:r w:rsidR="002135B6">
              <w:rPr>
                <w:noProof/>
                <w:webHidden/>
              </w:rPr>
              <w:fldChar w:fldCharType="end"/>
            </w:r>
          </w:hyperlink>
        </w:p>
        <w:p w14:paraId="3299E9EE" w14:textId="77777777" w:rsidR="002135B6" w:rsidRDefault="00DB4C1D">
          <w:pPr>
            <w:pStyle w:val="TOC2"/>
            <w:tabs>
              <w:tab w:val="left" w:pos="660"/>
              <w:tab w:val="right" w:leader="dot" w:pos="8630"/>
            </w:tabs>
            <w:rPr>
              <w:rFonts w:asciiTheme="minorHAnsi" w:hAnsiTheme="minorHAnsi"/>
              <w:noProof/>
              <w:sz w:val="22"/>
              <w:lang w:val="fr-CH"/>
            </w:rPr>
          </w:pPr>
          <w:hyperlink w:anchor="_Toc440535996" w:history="1">
            <w:r w:rsidR="002135B6" w:rsidRPr="00033D72">
              <w:rPr>
                <w:rStyle w:val="Hyperlink"/>
                <w:noProof/>
              </w:rPr>
              <w:t>4.</w:t>
            </w:r>
            <w:r w:rsidR="002135B6">
              <w:rPr>
                <w:rFonts w:asciiTheme="minorHAnsi" w:hAnsiTheme="minorHAnsi"/>
                <w:noProof/>
                <w:sz w:val="22"/>
                <w:lang w:val="fr-CH"/>
              </w:rPr>
              <w:tab/>
            </w:r>
            <w:r w:rsidR="002135B6" w:rsidRPr="00033D72">
              <w:rPr>
                <w:rStyle w:val="Hyperlink"/>
                <w:noProof/>
              </w:rPr>
              <w:t>Results</w:t>
            </w:r>
            <w:r w:rsidR="002135B6">
              <w:rPr>
                <w:noProof/>
                <w:webHidden/>
              </w:rPr>
              <w:tab/>
            </w:r>
            <w:r w:rsidR="002135B6">
              <w:rPr>
                <w:noProof/>
                <w:webHidden/>
              </w:rPr>
              <w:fldChar w:fldCharType="begin"/>
            </w:r>
            <w:r w:rsidR="002135B6">
              <w:rPr>
                <w:noProof/>
                <w:webHidden/>
              </w:rPr>
              <w:instrText xml:space="preserve"> PAGEREF _Toc440535996 \h </w:instrText>
            </w:r>
            <w:r w:rsidR="002135B6">
              <w:rPr>
                <w:noProof/>
                <w:webHidden/>
              </w:rPr>
            </w:r>
            <w:r w:rsidR="002135B6">
              <w:rPr>
                <w:noProof/>
                <w:webHidden/>
              </w:rPr>
              <w:fldChar w:fldCharType="separate"/>
            </w:r>
            <w:r w:rsidR="00917334">
              <w:rPr>
                <w:noProof/>
                <w:webHidden/>
              </w:rPr>
              <w:t>16</w:t>
            </w:r>
            <w:r w:rsidR="002135B6">
              <w:rPr>
                <w:noProof/>
                <w:webHidden/>
              </w:rPr>
              <w:fldChar w:fldCharType="end"/>
            </w:r>
          </w:hyperlink>
        </w:p>
        <w:p w14:paraId="55B02CAC" w14:textId="77777777" w:rsidR="002135B6" w:rsidRDefault="00DB4C1D">
          <w:pPr>
            <w:pStyle w:val="TOC2"/>
            <w:tabs>
              <w:tab w:val="left" w:pos="880"/>
              <w:tab w:val="right" w:leader="dot" w:pos="8630"/>
            </w:tabs>
            <w:rPr>
              <w:rFonts w:asciiTheme="minorHAnsi" w:hAnsiTheme="minorHAnsi"/>
              <w:noProof/>
              <w:sz w:val="22"/>
              <w:lang w:val="fr-CH"/>
            </w:rPr>
          </w:pPr>
          <w:hyperlink w:anchor="_Toc440535997" w:history="1">
            <w:r w:rsidR="002135B6" w:rsidRPr="00033D72">
              <w:rPr>
                <w:rStyle w:val="Hyperlink"/>
                <w:noProof/>
              </w:rPr>
              <w:t>4.1.</w:t>
            </w:r>
            <w:r w:rsidR="002135B6">
              <w:rPr>
                <w:rFonts w:asciiTheme="minorHAnsi" w:hAnsiTheme="minorHAnsi"/>
                <w:noProof/>
                <w:sz w:val="22"/>
                <w:lang w:val="fr-CH"/>
              </w:rPr>
              <w:tab/>
            </w:r>
            <w:r w:rsidR="002135B6" w:rsidRPr="00033D72">
              <w:rPr>
                <w:rStyle w:val="Hyperlink"/>
                <w:noProof/>
              </w:rPr>
              <w:t>Adding more data</w:t>
            </w:r>
            <w:r w:rsidR="002135B6">
              <w:rPr>
                <w:noProof/>
                <w:webHidden/>
              </w:rPr>
              <w:tab/>
            </w:r>
            <w:r w:rsidR="002135B6">
              <w:rPr>
                <w:noProof/>
                <w:webHidden/>
              </w:rPr>
              <w:fldChar w:fldCharType="begin"/>
            </w:r>
            <w:r w:rsidR="002135B6">
              <w:rPr>
                <w:noProof/>
                <w:webHidden/>
              </w:rPr>
              <w:instrText xml:space="preserve"> PAGEREF _Toc440535997 \h </w:instrText>
            </w:r>
            <w:r w:rsidR="002135B6">
              <w:rPr>
                <w:noProof/>
                <w:webHidden/>
              </w:rPr>
            </w:r>
            <w:r w:rsidR="002135B6">
              <w:rPr>
                <w:noProof/>
                <w:webHidden/>
              </w:rPr>
              <w:fldChar w:fldCharType="separate"/>
            </w:r>
            <w:r w:rsidR="00917334">
              <w:rPr>
                <w:noProof/>
                <w:webHidden/>
              </w:rPr>
              <w:t>17</w:t>
            </w:r>
            <w:r w:rsidR="002135B6">
              <w:rPr>
                <w:noProof/>
                <w:webHidden/>
              </w:rPr>
              <w:fldChar w:fldCharType="end"/>
            </w:r>
          </w:hyperlink>
        </w:p>
        <w:p w14:paraId="62AE9AD3" w14:textId="77777777" w:rsidR="002135B6" w:rsidRDefault="00DB4C1D">
          <w:pPr>
            <w:pStyle w:val="TOC2"/>
            <w:tabs>
              <w:tab w:val="left" w:pos="880"/>
              <w:tab w:val="right" w:leader="dot" w:pos="8630"/>
            </w:tabs>
            <w:rPr>
              <w:rFonts w:asciiTheme="minorHAnsi" w:hAnsiTheme="minorHAnsi"/>
              <w:noProof/>
              <w:sz w:val="22"/>
              <w:lang w:val="fr-CH"/>
            </w:rPr>
          </w:pPr>
          <w:hyperlink w:anchor="_Toc440535998" w:history="1">
            <w:r w:rsidR="002135B6" w:rsidRPr="00033D72">
              <w:rPr>
                <w:rStyle w:val="Hyperlink"/>
                <w:noProof/>
              </w:rPr>
              <w:t>4.2.</w:t>
            </w:r>
            <w:r w:rsidR="002135B6">
              <w:rPr>
                <w:rFonts w:asciiTheme="minorHAnsi" w:hAnsiTheme="minorHAnsi"/>
                <w:noProof/>
                <w:sz w:val="22"/>
                <w:lang w:val="fr-CH"/>
              </w:rPr>
              <w:tab/>
            </w:r>
            <w:r w:rsidR="002135B6" w:rsidRPr="00033D72">
              <w:rPr>
                <w:rStyle w:val="Hyperlink"/>
                <w:noProof/>
              </w:rPr>
              <w:t>Confusion matrix</w:t>
            </w:r>
            <w:r w:rsidR="002135B6">
              <w:rPr>
                <w:noProof/>
                <w:webHidden/>
              </w:rPr>
              <w:tab/>
            </w:r>
            <w:r w:rsidR="002135B6">
              <w:rPr>
                <w:noProof/>
                <w:webHidden/>
              </w:rPr>
              <w:fldChar w:fldCharType="begin"/>
            </w:r>
            <w:r w:rsidR="002135B6">
              <w:rPr>
                <w:noProof/>
                <w:webHidden/>
              </w:rPr>
              <w:instrText xml:space="preserve"> PAGEREF _Toc440535998 \h </w:instrText>
            </w:r>
            <w:r w:rsidR="002135B6">
              <w:rPr>
                <w:noProof/>
                <w:webHidden/>
              </w:rPr>
            </w:r>
            <w:r w:rsidR="002135B6">
              <w:rPr>
                <w:noProof/>
                <w:webHidden/>
              </w:rPr>
              <w:fldChar w:fldCharType="separate"/>
            </w:r>
            <w:r w:rsidR="00917334">
              <w:rPr>
                <w:noProof/>
                <w:webHidden/>
              </w:rPr>
              <w:t>18</w:t>
            </w:r>
            <w:r w:rsidR="002135B6">
              <w:rPr>
                <w:noProof/>
                <w:webHidden/>
              </w:rPr>
              <w:fldChar w:fldCharType="end"/>
            </w:r>
          </w:hyperlink>
        </w:p>
        <w:p w14:paraId="5F767069" w14:textId="77777777" w:rsidR="002135B6" w:rsidRDefault="00DB4C1D">
          <w:pPr>
            <w:pStyle w:val="TOC2"/>
            <w:tabs>
              <w:tab w:val="left" w:pos="660"/>
              <w:tab w:val="right" w:leader="dot" w:pos="8630"/>
            </w:tabs>
            <w:rPr>
              <w:rFonts w:asciiTheme="minorHAnsi" w:hAnsiTheme="minorHAnsi"/>
              <w:noProof/>
              <w:sz w:val="22"/>
              <w:lang w:val="fr-CH"/>
            </w:rPr>
          </w:pPr>
          <w:hyperlink w:anchor="_Toc440535999" w:history="1">
            <w:r w:rsidR="002135B6" w:rsidRPr="00033D72">
              <w:rPr>
                <w:rStyle w:val="Hyperlink"/>
                <w:noProof/>
              </w:rPr>
              <w:t>5.</w:t>
            </w:r>
            <w:r w:rsidR="002135B6">
              <w:rPr>
                <w:rFonts w:asciiTheme="minorHAnsi" w:hAnsiTheme="minorHAnsi"/>
                <w:noProof/>
                <w:sz w:val="22"/>
                <w:lang w:val="fr-CH"/>
              </w:rPr>
              <w:tab/>
            </w:r>
            <w:r w:rsidR="002135B6" w:rsidRPr="00033D72">
              <w:rPr>
                <w:rStyle w:val="Hyperlink"/>
                <w:noProof/>
              </w:rPr>
              <w:t>Analysis and conclusion</w:t>
            </w:r>
            <w:r w:rsidR="002135B6">
              <w:rPr>
                <w:noProof/>
                <w:webHidden/>
              </w:rPr>
              <w:tab/>
            </w:r>
            <w:r w:rsidR="002135B6">
              <w:rPr>
                <w:noProof/>
                <w:webHidden/>
              </w:rPr>
              <w:fldChar w:fldCharType="begin"/>
            </w:r>
            <w:r w:rsidR="002135B6">
              <w:rPr>
                <w:noProof/>
                <w:webHidden/>
              </w:rPr>
              <w:instrText xml:space="preserve"> PAGEREF _Toc440535999 \h </w:instrText>
            </w:r>
            <w:r w:rsidR="002135B6">
              <w:rPr>
                <w:noProof/>
                <w:webHidden/>
              </w:rPr>
            </w:r>
            <w:r w:rsidR="002135B6">
              <w:rPr>
                <w:noProof/>
                <w:webHidden/>
              </w:rPr>
              <w:fldChar w:fldCharType="separate"/>
            </w:r>
            <w:r w:rsidR="00917334">
              <w:rPr>
                <w:noProof/>
                <w:webHidden/>
              </w:rPr>
              <w:t>20</w:t>
            </w:r>
            <w:r w:rsidR="002135B6">
              <w:rPr>
                <w:noProof/>
                <w:webHidden/>
              </w:rPr>
              <w:fldChar w:fldCharType="end"/>
            </w:r>
          </w:hyperlink>
        </w:p>
        <w:p w14:paraId="5DC34B3A" w14:textId="77777777" w:rsidR="002135B6" w:rsidRDefault="00DB4C1D">
          <w:pPr>
            <w:pStyle w:val="TOC1"/>
            <w:tabs>
              <w:tab w:val="left" w:pos="660"/>
              <w:tab w:val="right" w:leader="dot" w:pos="8630"/>
            </w:tabs>
            <w:rPr>
              <w:rFonts w:asciiTheme="minorHAnsi" w:hAnsiTheme="minorHAnsi"/>
              <w:noProof/>
              <w:sz w:val="22"/>
              <w:lang w:val="fr-CH"/>
            </w:rPr>
          </w:pPr>
          <w:hyperlink w:anchor="_Toc440536000" w:history="1">
            <w:r w:rsidR="002135B6" w:rsidRPr="00033D72">
              <w:rPr>
                <w:rStyle w:val="Hyperlink"/>
                <w:noProof/>
              </w:rPr>
              <w:t>6.</w:t>
            </w:r>
            <w:r w:rsidR="002135B6">
              <w:rPr>
                <w:rFonts w:asciiTheme="minorHAnsi" w:hAnsiTheme="minorHAnsi"/>
                <w:noProof/>
                <w:sz w:val="22"/>
                <w:lang w:val="fr-CH"/>
              </w:rPr>
              <w:tab/>
            </w:r>
            <w:r w:rsidR="002135B6" w:rsidRPr="00033D72">
              <w:rPr>
                <w:rStyle w:val="Hyperlink"/>
                <w:noProof/>
              </w:rPr>
              <w:t>Annex: Matlab code description</w:t>
            </w:r>
            <w:r w:rsidR="002135B6">
              <w:rPr>
                <w:noProof/>
                <w:webHidden/>
              </w:rPr>
              <w:tab/>
            </w:r>
            <w:r w:rsidR="002135B6">
              <w:rPr>
                <w:noProof/>
                <w:webHidden/>
              </w:rPr>
              <w:fldChar w:fldCharType="begin"/>
            </w:r>
            <w:r w:rsidR="002135B6">
              <w:rPr>
                <w:noProof/>
                <w:webHidden/>
              </w:rPr>
              <w:instrText xml:space="preserve"> PAGEREF _Toc440536000 \h </w:instrText>
            </w:r>
            <w:r w:rsidR="002135B6">
              <w:rPr>
                <w:noProof/>
                <w:webHidden/>
              </w:rPr>
            </w:r>
            <w:r w:rsidR="002135B6">
              <w:rPr>
                <w:noProof/>
                <w:webHidden/>
              </w:rPr>
              <w:fldChar w:fldCharType="separate"/>
            </w:r>
            <w:r w:rsidR="00917334">
              <w:rPr>
                <w:noProof/>
                <w:webHidden/>
              </w:rPr>
              <w:t>21</w:t>
            </w:r>
            <w:r w:rsidR="002135B6">
              <w:rPr>
                <w:noProof/>
                <w:webHidden/>
              </w:rPr>
              <w:fldChar w:fldCharType="end"/>
            </w:r>
          </w:hyperlink>
        </w:p>
        <w:p w14:paraId="2829DD2B" w14:textId="77777777" w:rsidR="002135B6" w:rsidRDefault="00DB4C1D">
          <w:pPr>
            <w:pStyle w:val="TOC1"/>
            <w:tabs>
              <w:tab w:val="left" w:pos="660"/>
              <w:tab w:val="right" w:leader="dot" w:pos="8630"/>
            </w:tabs>
            <w:rPr>
              <w:rFonts w:asciiTheme="minorHAnsi" w:hAnsiTheme="minorHAnsi"/>
              <w:noProof/>
              <w:sz w:val="22"/>
              <w:lang w:val="fr-CH"/>
            </w:rPr>
          </w:pPr>
          <w:hyperlink w:anchor="_Toc440536001" w:history="1">
            <w:r w:rsidR="002135B6" w:rsidRPr="00033D72">
              <w:rPr>
                <w:rStyle w:val="Hyperlink"/>
                <w:noProof/>
              </w:rPr>
              <w:t>7.</w:t>
            </w:r>
            <w:r w:rsidR="002135B6">
              <w:rPr>
                <w:rFonts w:asciiTheme="minorHAnsi" w:hAnsiTheme="minorHAnsi"/>
                <w:noProof/>
                <w:sz w:val="22"/>
                <w:lang w:val="fr-CH"/>
              </w:rPr>
              <w:tab/>
            </w:r>
            <w:r w:rsidR="002135B6" w:rsidRPr="00033D72">
              <w:rPr>
                <w:rStyle w:val="Hyperlink"/>
                <w:noProof/>
              </w:rPr>
              <w:t>Bibliography</w:t>
            </w:r>
            <w:r w:rsidR="002135B6">
              <w:rPr>
                <w:noProof/>
                <w:webHidden/>
              </w:rPr>
              <w:tab/>
            </w:r>
            <w:r w:rsidR="002135B6">
              <w:rPr>
                <w:noProof/>
                <w:webHidden/>
              </w:rPr>
              <w:fldChar w:fldCharType="begin"/>
            </w:r>
            <w:r w:rsidR="002135B6">
              <w:rPr>
                <w:noProof/>
                <w:webHidden/>
              </w:rPr>
              <w:instrText xml:space="preserve"> PAGEREF _Toc440536001 \h </w:instrText>
            </w:r>
            <w:r w:rsidR="002135B6">
              <w:rPr>
                <w:noProof/>
                <w:webHidden/>
              </w:rPr>
            </w:r>
            <w:r w:rsidR="002135B6">
              <w:rPr>
                <w:noProof/>
                <w:webHidden/>
              </w:rPr>
              <w:fldChar w:fldCharType="separate"/>
            </w:r>
            <w:r w:rsidR="00917334">
              <w:rPr>
                <w:noProof/>
                <w:webHidden/>
              </w:rPr>
              <w:t>23</w:t>
            </w:r>
            <w:r w:rsidR="002135B6">
              <w:rPr>
                <w:noProof/>
                <w:webHidden/>
              </w:rPr>
              <w:fldChar w:fldCharType="end"/>
            </w:r>
          </w:hyperlink>
        </w:p>
        <w:p w14:paraId="7C3F0A91" w14:textId="1D683C3E" w:rsidR="00C065E7" w:rsidRPr="002C197F" w:rsidRDefault="00821743" w:rsidP="00925C9F">
          <w:pPr>
            <w:jc w:val="both"/>
          </w:pPr>
          <w:r w:rsidRPr="002C197F">
            <w:rPr>
              <w:b/>
              <w:bCs/>
              <w:lang w:val="fr-FR"/>
            </w:rPr>
            <w:fldChar w:fldCharType="end"/>
          </w:r>
        </w:p>
      </w:sdtContent>
    </w:sdt>
    <w:p w14:paraId="311B7A4D" w14:textId="77777777" w:rsidR="008E160C" w:rsidRPr="002C197F" w:rsidRDefault="008E160C" w:rsidP="00925C9F">
      <w:pPr>
        <w:pStyle w:val="Heading1"/>
        <w:ind w:left="360"/>
        <w:jc w:val="both"/>
        <w:rPr>
          <w:rFonts w:ascii="Calibri" w:hAnsi="Calibri"/>
          <w:lang w:val="fr-FR"/>
        </w:rPr>
      </w:pPr>
    </w:p>
    <w:p w14:paraId="062FABDA" w14:textId="77777777" w:rsidR="008E160C" w:rsidRPr="002C197F" w:rsidRDefault="008E160C" w:rsidP="00925C9F">
      <w:pPr>
        <w:jc w:val="both"/>
        <w:rPr>
          <w:lang w:val="fr-FR"/>
        </w:rPr>
      </w:pPr>
    </w:p>
    <w:p w14:paraId="47C0E8C8" w14:textId="77777777" w:rsidR="008E160C" w:rsidRPr="002C197F" w:rsidRDefault="008E160C" w:rsidP="00925C9F">
      <w:pPr>
        <w:jc w:val="both"/>
        <w:rPr>
          <w:lang w:val="fr-FR"/>
        </w:rPr>
      </w:pPr>
    </w:p>
    <w:p w14:paraId="51904ECD" w14:textId="0700EFE1" w:rsidR="008E160C" w:rsidRPr="002C197F" w:rsidRDefault="00C065E7" w:rsidP="00925C9F">
      <w:pPr>
        <w:pStyle w:val="Heading1"/>
        <w:numPr>
          <w:ilvl w:val="0"/>
          <w:numId w:val="8"/>
        </w:numPr>
        <w:jc w:val="both"/>
        <w:rPr>
          <w:rFonts w:ascii="Calibri" w:hAnsi="Calibri"/>
          <w:lang w:val="fr-FR"/>
        </w:rPr>
      </w:pPr>
      <w:bookmarkStart w:id="5" w:name="_Toc440535978"/>
      <w:r w:rsidRPr="002C197F">
        <w:rPr>
          <w:rFonts w:ascii="Calibri" w:hAnsi="Calibri"/>
          <w:lang w:val="fr-FR"/>
        </w:rPr>
        <w:lastRenderedPageBreak/>
        <w:t>Introduction</w:t>
      </w:r>
      <w:bookmarkEnd w:id="5"/>
    </w:p>
    <w:p w14:paraId="2B54E491" w14:textId="5641758D" w:rsidR="00EC62F2" w:rsidRPr="002C197F" w:rsidRDefault="00F02B07" w:rsidP="00925C9F">
      <w:pPr>
        <w:jc w:val="both"/>
      </w:pPr>
      <w:r w:rsidRPr="002C197F">
        <w:t>Orthoptera are good bio</w:t>
      </w:r>
      <w:r w:rsidR="009D2989">
        <w:t>-</w:t>
      </w:r>
      <w:r w:rsidRPr="002C197F">
        <w:t>indicator</w:t>
      </w:r>
      <w:r w:rsidR="009D2989">
        <w:t>s</w:t>
      </w:r>
      <w:r w:rsidRPr="002C197F">
        <w:t xml:space="preserve"> and monitor</w:t>
      </w:r>
      <w:r w:rsidR="00D02C11">
        <w:t>ing</w:t>
      </w:r>
      <w:r w:rsidRPr="002C197F">
        <w:t xml:space="preserve"> them give us a</w:t>
      </w:r>
      <w:r w:rsidR="00D94AC7" w:rsidRPr="002C197F">
        <w:t>n</w:t>
      </w:r>
      <w:r w:rsidRPr="002C197F">
        <w:t xml:space="preserve"> estimation of the quality or the changes through the years of the </w:t>
      </w:r>
      <w:r w:rsidR="00152B80" w:rsidRPr="002C197F">
        <w:t>landscape</w:t>
      </w:r>
      <w:r w:rsidRPr="002C197F">
        <w:t>.</w:t>
      </w:r>
      <w:r w:rsidR="00EC62F2" w:rsidRPr="002C197F">
        <w:t xml:space="preserve"> Orth</w:t>
      </w:r>
      <w:r w:rsidR="00B42F33" w:rsidRPr="002C197F">
        <w:t>optera are used because their so</w:t>
      </w:r>
      <w:r w:rsidR="00EC62F2" w:rsidRPr="002C197F">
        <w:t xml:space="preserve">ngs are loud and quite different between the species, thus by looking at which species we find in a land tell us the </w:t>
      </w:r>
      <w:r w:rsidR="00B42F33" w:rsidRPr="002C197F">
        <w:t xml:space="preserve">biodiversity of this place; </w:t>
      </w:r>
      <w:r w:rsidR="00EC62F2" w:rsidRPr="002C197F">
        <w:t xml:space="preserve">more </w:t>
      </w:r>
      <w:r w:rsidR="00B42F33" w:rsidRPr="002C197F">
        <w:t>polluted</w:t>
      </w:r>
      <w:r w:rsidR="00EC62F2" w:rsidRPr="002C197F">
        <w:t xml:space="preserve"> field</w:t>
      </w:r>
      <w:r w:rsidR="00B42F33" w:rsidRPr="002C197F">
        <w:t>s</w:t>
      </w:r>
      <w:r w:rsidR="00EC62F2" w:rsidRPr="002C197F">
        <w:t xml:space="preserve"> or field</w:t>
      </w:r>
      <w:r w:rsidR="00B42F33" w:rsidRPr="002C197F">
        <w:t>s</w:t>
      </w:r>
      <w:r w:rsidR="00EC62F2" w:rsidRPr="002C197F">
        <w:t xml:space="preserve"> near to urbanization </w:t>
      </w:r>
      <w:r w:rsidR="00B42F33" w:rsidRPr="002C197F">
        <w:t>usually</w:t>
      </w:r>
      <w:r w:rsidR="00EC62F2" w:rsidRPr="002C197F">
        <w:t xml:space="preserve"> have less variety of species. </w:t>
      </w:r>
    </w:p>
    <w:p w14:paraId="221E7A46" w14:textId="06459DA9" w:rsidR="00FC2863" w:rsidRPr="002C197F" w:rsidRDefault="007C4ECE" w:rsidP="00925C9F">
      <w:pPr>
        <w:jc w:val="both"/>
      </w:pPr>
      <w:r w:rsidRPr="002C197F">
        <w:t xml:space="preserve">The manual sampling </w:t>
      </w:r>
      <w:r w:rsidR="002D7871" w:rsidRPr="002C197F">
        <w:t xml:space="preserve">is a long and laborious task; many biologists have to capture </w:t>
      </w:r>
      <w:r w:rsidRPr="002C197F">
        <w:t>orthoptera</w:t>
      </w:r>
      <w:r w:rsidR="002D7871" w:rsidRPr="002C197F">
        <w:t>, recognize them, count them, and this for different field</w:t>
      </w:r>
      <w:r w:rsidRPr="002C197F">
        <w:t>s</w:t>
      </w:r>
      <w:r w:rsidR="002D7871" w:rsidRPr="002C197F">
        <w:t xml:space="preserve"> and for different period</w:t>
      </w:r>
      <w:r w:rsidRPr="002C197F">
        <w:t>s</w:t>
      </w:r>
      <w:r w:rsidR="002D7871" w:rsidRPr="002C197F">
        <w:t xml:space="preserve"> of the year.</w:t>
      </w:r>
      <w:r w:rsidR="000147D4" w:rsidRPr="002C197F">
        <w:t xml:space="preserve"> So it would be more efficient</w:t>
      </w:r>
      <w:r w:rsidR="009D45D7" w:rsidRPr="002C197F">
        <w:t xml:space="preserve"> to have an automatic </w:t>
      </w:r>
      <w:r w:rsidR="003472DB" w:rsidRPr="002C197F">
        <w:t>recording system capable of recognizing the orthoptera by sound.</w:t>
      </w:r>
    </w:p>
    <w:p w14:paraId="65C0CE28" w14:textId="1CB2CCA4" w:rsidR="008941C2" w:rsidRPr="002C197F" w:rsidRDefault="00BD3963" w:rsidP="00925C9F">
      <w:pPr>
        <w:jc w:val="both"/>
      </w:pPr>
      <w:r w:rsidRPr="002C197F">
        <w:t xml:space="preserve">The final </w:t>
      </w:r>
      <w:r w:rsidR="00B42F33" w:rsidRPr="002C197F">
        <w:t>goal</w:t>
      </w:r>
      <w:r w:rsidRPr="002C197F">
        <w:t xml:space="preserve"> </w:t>
      </w:r>
      <w:r w:rsidR="00B42F33" w:rsidRPr="002C197F">
        <w:t>in</w:t>
      </w:r>
      <w:r w:rsidRPr="002C197F">
        <w:t xml:space="preserve"> </w:t>
      </w:r>
      <w:r w:rsidR="002E33A7" w:rsidRPr="002C197F">
        <w:t>the long-term</w:t>
      </w:r>
      <w:r w:rsidRPr="002C197F">
        <w:t xml:space="preserve"> </w:t>
      </w:r>
      <w:r w:rsidR="00B42F33" w:rsidRPr="002C197F">
        <w:t>is</w:t>
      </w:r>
      <w:r w:rsidR="002E33A7" w:rsidRPr="002C197F">
        <w:t xml:space="preserve"> </w:t>
      </w:r>
      <w:r w:rsidRPr="002C197F">
        <w:t>a smartphone application able to recognize</w:t>
      </w:r>
      <w:r w:rsidR="002E33A7" w:rsidRPr="002C197F">
        <w:t xml:space="preserve"> </w:t>
      </w:r>
      <w:r w:rsidRPr="002C197F">
        <w:t>species</w:t>
      </w:r>
      <w:r w:rsidR="002E33A7" w:rsidRPr="002C197F">
        <w:t xml:space="preserve"> of </w:t>
      </w:r>
      <w:r w:rsidR="0021791F" w:rsidRPr="002C197F">
        <w:t>orthoptera</w:t>
      </w:r>
      <w:r w:rsidR="00B42F33" w:rsidRPr="002C197F">
        <w:t>, so that</w:t>
      </w:r>
      <w:r w:rsidRPr="002C197F">
        <w:t xml:space="preserve"> everyone can contribute to the monitoring of the landscape. </w:t>
      </w:r>
    </w:p>
    <w:p w14:paraId="4C3391E5" w14:textId="6C7C8CAE" w:rsidR="00D13412" w:rsidRPr="002C197F" w:rsidRDefault="00B42F33" w:rsidP="00925C9F">
      <w:pPr>
        <w:jc w:val="both"/>
      </w:pPr>
      <w:r w:rsidRPr="002C197F">
        <w:t>To contribute to this development, this</w:t>
      </w:r>
      <w:r w:rsidR="00464CC4" w:rsidRPr="002C197F">
        <w:t xml:space="preserve"> </w:t>
      </w:r>
      <w:r w:rsidR="003C3D9C" w:rsidRPr="002C197F">
        <w:t>project consists</w:t>
      </w:r>
      <w:r w:rsidR="00464CC4" w:rsidRPr="002C197F">
        <w:t xml:space="preserve"> of making a first algorithm on matlab and to study the </w:t>
      </w:r>
      <w:r w:rsidRPr="002C197F">
        <w:t>performance</w:t>
      </w:r>
      <w:r w:rsidR="00464CC4" w:rsidRPr="002C197F">
        <w:t xml:space="preserve"> of</w:t>
      </w:r>
      <w:r w:rsidR="008C7BE0" w:rsidRPr="002C197F">
        <w:t xml:space="preserve"> </w:t>
      </w:r>
      <w:r w:rsidR="00464CC4" w:rsidRPr="002C197F">
        <w:t>recognizing</w:t>
      </w:r>
      <w:r w:rsidR="008C7BE0" w:rsidRPr="002C197F">
        <w:t xml:space="preserve"> orthoptera from sounds</w:t>
      </w:r>
      <w:r w:rsidR="00923363" w:rsidRPr="002C197F">
        <w:t>.</w:t>
      </w:r>
      <w:r w:rsidR="00435F5A" w:rsidRPr="002C197F">
        <w:t xml:space="preserve"> Using a database of orthoptera recordings</w:t>
      </w:r>
      <w:r w:rsidR="00A70D93" w:rsidRPr="002C197F">
        <w:t xml:space="preserve"> (see section </w:t>
      </w:r>
      <w:r w:rsidR="00E73A21">
        <w:t>3.1.2</w:t>
      </w:r>
      <w:r w:rsidR="00A70D93" w:rsidRPr="002C197F">
        <w:t>)</w:t>
      </w:r>
      <w:r w:rsidR="00435F5A" w:rsidRPr="002C197F">
        <w:t xml:space="preserve"> a classification model was create</w:t>
      </w:r>
      <w:r w:rsidR="00DD576A">
        <w:t>d</w:t>
      </w:r>
      <w:r w:rsidR="00435F5A" w:rsidRPr="002C197F">
        <w:t xml:space="preserve">, then </w:t>
      </w:r>
      <w:r w:rsidR="00A70D93" w:rsidRPr="002C197F">
        <w:t>different testing methodologies</w:t>
      </w:r>
      <w:r w:rsidR="00B967F7" w:rsidRPr="002C197F">
        <w:t xml:space="preserve"> were</w:t>
      </w:r>
      <w:r w:rsidR="00435F5A" w:rsidRPr="002C197F">
        <w:t xml:space="preserve"> applied to check the </w:t>
      </w:r>
      <w:r w:rsidR="00B967F7" w:rsidRPr="002C197F">
        <w:t>accuracy</w:t>
      </w:r>
      <w:r w:rsidR="00435F5A" w:rsidRPr="002C197F">
        <w:t xml:space="preserve"> of the model. </w:t>
      </w:r>
    </w:p>
    <w:p w14:paraId="43321F81" w14:textId="5D0A056F" w:rsidR="00571E50" w:rsidRPr="002C197F" w:rsidRDefault="00AE3E9B" w:rsidP="00925C9F">
      <w:pPr>
        <w:jc w:val="both"/>
      </w:pPr>
      <w:r w:rsidRPr="002C197F">
        <w:t xml:space="preserve">As a guideline, we tried to reproduce the </w:t>
      </w:r>
      <w:r w:rsidR="00AA39F5" w:rsidRPr="002C197F">
        <w:t>method describe</w:t>
      </w:r>
      <w:r w:rsidR="007B249A" w:rsidRPr="002C197F">
        <w:t>d</w:t>
      </w:r>
      <w:r w:rsidR="00AA39F5" w:rsidRPr="002C197F">
        <w:t xml:space="preserve"> in [</w:t>
      </w:r>
      <w:r w:rsidR="00E73A21">
        <w:t>1</w:t>
      </w:r>
      <w:r w:rsidR="00AA39F5" w:rsidRPr="002C197F">
        <w:t>].</w:t>
      </w:r>
      <w:r w:rsidR="00526FE7" w:rsidRPr="002C197F">
        <w:t xml:space="preserve"> </w:t>
      </w:r>
      <w:r w:rsidR="0074578F">
        <w:t>T</w:t>
      </w:r>
      <w:r w:rsidR="00526FE7" w:rsidRPr="002C197F">
        <w:t>wo methods to extract the features</w:t>
      </w:r>
      <w:r w:rsidR="0074578F">
        <w:t xml:space="preserve"> were used</w:t>
      </w:r>
      <w:r w:rsidR="00526FE7" w:rsidRPr="002C197F">
        <w:t>: variable frame</w:t>
      </w:r>
      <w:r w:rsidR="007B249A" w:rsidRPr="002C197F">
        <w:t>-length and fixed frame-length</w:t>
      </w:r>
      <w:r w:rsidR="00526FE7" w:rsidRPr="002C197F">
        <w:t>. In the first case, an activity detector was implement</w:t>
      </w:r>
      <w:r w:rsidR="007B249A" w:rsidRPr="002C197F">
        <w:t>ed</w:t>
      </w:r>
      <w:r w:rsidR="00526FE7" w:rsidRPr="002C197F">
        <w:t xml:space="preserve"> to extract features only when the orthoptera </w:t>
      </w:r>
      <w:r w:rsidR="00571E50" w:rsidRPr="002C197F">
        <w:t>sings, and f</w:t>
      </w:r>
      <w:r w:rsidR="00526FE7" w:rsidRPr="002C197F">
        <w:t xml:space="preserve">or the second method, a frame </w:t>
      </w:r>
      <w:r w:rsidR="007B249A" w:rsidRPr="002C197F">
        <w:t>of fixed-length is used</w:t>
      </w:r>
      <w:r w:rsidR="00526FE7" w:rsidRPr="002C197F">
        <w:t>.</w:t>
      </w:r>
      <w:r w:rsidR="00937625" w:rsidRPr="002C197F">
        <w:t xml:space="preserve"> </w:t>
      </w:r>
      <w:r w:rsidR="00571E50" w:rsidRPr="002C197F">
        <w:t xml:space="preserve">The features selected were the time duration of the frame, the main frequency and the </w:t>
      </w:r>
      <w:r w:rsidR="007B249A" w:rsidRPr="002C197F">
        <w:t>first 23 Linear Frequency Cepstral Coefficients (LFCC)</w:t>
      </w:r>
      <w:r w:rsidR="00571E50" w:rsidRPr="002C197F">
        <w:t>.</w:t>
      </w:r>
      <w:r w:rsidR="00C0258B" w:rsidRPr="002C197F">
        <w:t xml:space="preserve"> Finally a </w:t>
      </w:r>
      <w:r w:rsidR="006C3F2F">
        <w:t>combination</w:t>
      </w:r>
      <w:r w:rsidR="006C3F2F" w:rsidRPr="002C197F">
        <w:t xml:space="preserve"> </w:t>
      </w:r>
      <w:r w:rsidR="00C0258B" w:rsidRPr="002C197F">
        <w:t xml:space="preserve">between </w:t>
      </w:r>
      <w:r w:rsidR="007B249A" w:rsidRPr="002C197F">
        <w:t>Gaussian Mixture Model (</w:t>
      </w:r>
      <w:r w:rsidR="00C0258B" w:rsidRPr="002C197F">
        <w:t>GMM</w:t>
      </w:r>
      <w:r w:rsidR="007B249A" w:rsidRPr="002C197F">
        <w:t>)</w:t>
      </w:r>
      <w:r w:rsidR="00C0258B" w:rsidRPr="002C197F">
        <w:t xml:space="preserve"> </w:t>
      </w:r>
      <w:r w:rsidR="007B249A" w:rsidRPr="002C197F">
        <w:t>[</w:t>
      </w:r>
      <w:r w:rsidR="00E73A21">
        <w:t>2</w:t>
      </w:r>
      <w:r w:rsidR="007B249A" w:rsidRPr="002C197F">
        <w:t xml:space="preserve">] </w:t>
      </w:r>
      <w:r w:rsidR="00C0258B" w:rsidRPr="002C197F">
        <w:t xml:space="preserve">and </w:t>
      </w:r>
      <w:r w:rsidR="007B249A" w:rsidRPr="002C197F">
        <w:t>Probabilistic Neural Network (</w:t>
      </w:r>
      <w:r w:rsidR="00C0258B" w:rsidRPr="002C197F">
        <w:t>PNN</w:t>
      </w:r>
      <w:r w:rsidR="007B249A" w:rsidRPr="002C197F">
        <w:t>)</w:t>
      </w:r>
      <w:r w:rsidR="00C0258B" w:rsidRPr="002C197F">
        <w:t xml:space="preserve"> </w:t>
      </w:r>
      <w:r w:rsidR="007B249A" w:rsidRPr="002C197F">
        <w:t>[</w:t>
      </w:r>
      <w:r w:rsidR="00E73A21">
        <w:t>2</w:t>
      </w:r>
      <w:r w:rsidR="007B249A" w:rsidRPr="002C197F">
        <w:t xml:space="preserve">] </w:t>
      </w:r>
      <w:r w:rsidR="00C0258B" w:rsidRPr="002C197F">
        <w:t>was used</w:t>
      </w:r>
      <w:r w:rsidR="00937625" w:rsidRPr="002C197F">
        <w:t xml:space="preserve"> to classify</w:t>
      </w:r>
      <w:r w:rsidR="00C0258B" w:rsidRPr="002C197F">
        <w:t>.</w:t>
      </w:r>
      <w:r w:rsidR="00937625" w:rsidRPr="002C197F">
        <w:t xml:space="preserve"> For this project, except that we only used a GMM classifier instead </w:t>
      </w:r>
      <w:r w:rsidR="006C3F2F">
        <w:t>of a combination of PNN and GMM</w:t>
      </w:r>
      <w:r w:rsidR="007B249A" w:rsidRPr="002C197F">
        <w:t>, the same procedure was applied</w:t>
      </w:r>
      <w:r w:rsidR="00937625" w:rsidRPr="002C197F">
        <w:t xml:space="preserve"> to see if we can obtain the same results as </w:t>
      </w:r>
      <w:r w:rsidR="00AA2B84">
        <w:t xml:space="preserve">in </w:t>
      </w:r>
      <w:r w:rsidR="007B249A" w:rsidRPr="002C197F">
        <w:t>[</w:t>
      </w:r>
      <w:r w:rsidR="00E73A21">
        <w:t>1</w:t>
      </w:r>
      <w:r w:rsidR="007B249A" w:rsidRPr="002C197F">
        <w:t>]</w:t>
      </w:r>
      <w:r w:rsidR="00937625" w:rsidRPr="002C197F">
        <w:t>, which is around 95% of accuracy.</w:t>
      </w:r>
    </w:p>
    <w:p w14:paraId="32292992" w14:textId="647F588D" w:rsidR="00354F40" w:rsidRPr="002C197F" w:rsidRDefault="0070004E" w:rsidP="00925C9F">
      <w:pPr>
        <w:jc w:val="both"/>
      </w:pPr>
      <w:r w:rsidRPr="002C197F">
        <w:t xml:space="preserve">This report is organized as follows: section 2 explains the features used and the classification methods. Section 3 explains the data used and the experimental work. Section 4 gives the results, and finally </w:t>
      </w:r>
      <w:r w:rsidR="004064FF">
        <w:t>in</w:t>
      </w:r>
      <w:r w:rsidR="004064FF" w:rsidRPr="002C197F">
        <w:t xml:space="preserve"> </w:t>
      </w:r>
      <w:r w:rsidRPr="002C197F">
        <w:t>sections 5 we give conclusion</w:t>
      </w:r>
      <w:r w:rsidR="004064FF">
        <w:t>s</w:t>
      </w:r>
      <w:r w:rsidRPr="002C197F">
        <w:t xml:space="preserve"> and propose future work.</w:t>
      </w:r>
    </w:p>
    <w:p w14:paraId="702CA0A0" w14:textId="77777777" w:rsidR="00354F40" w:rsidRPr="002C197F" w:rsidRDefault="00354F40" w:rsidP="00925C9F">
      <w:pPr>
        <w:jc w:val="both"/>
      </w:pPr>
    </w:p>
    <w:p w14:paraId="42079C70" w14:textId="77777777" w:rsidR="007B249A" w:rsidRPr="002C197F" w:rsidRDefault="007B249A" w:rsidP="00925C9F">
      <w:pPr>
        <w:jc w:val="both"/>
      </w:pPr>
    </w:p>
    <w:p w14:paraId="133BC423" w14:textId="574AD83F" w:rsidR="00D13412" w:rsidRPr="002C197F" w:rsidRDefault="005D7122" w:rsidP="00925C9F">
      <w:pPr>
        <w:pStyle w:val="Heading2"/>
        <w:numPr>
          <w:ilvl w:val="0"/>
          <w:numId w:val="8"/>
        </w:numPr>
        <w:jc w:val="both"/>
        <w:rPr>
          <w:rFonts w:ascii="Calibri" w:hAnsi="Calibri"/>
        </w:rPr>
      </w:pPr>
      <w:r w:rsidRPr="002C197F">
        <w:rPr>
          <w:rFonts w:ascii="Calibri" w:hAnsi="Calibri"/>
        </w:rPr>
        <w:lastRenderedPageBreak/>
        <w:t xml:space="preserve"> </w:t>
      </w:r>
      <w:bookmarkStart w:id="6" w:name="_Toc440535979"/>
      <w:r w:rsidRPr="002C197F">
        <w:rPr>
          <w:rFonts w:ascii="Calibri" w:hAnsi="Calibri"/>
        </w:rPr>
        <w:t>Recognition system</w:t>
      </w:r>
      <w:bookmarkEnd w:id="6"/>
      <w:r w:rsidRPr="002C197F">
        <w:rPr>
          <w:rFonts w:ascii="Calibri" w:hAnsi="Calibri"/>
        </w:rPr>
        <w:tab/>
      </w:r>
      <w:r w:rsidRPr="002C197F">
        <w:rPr>
          <w:rFonts w:ascii="Calibri" w:hAnsi="Calibri"/>
        </w:rPr>
        <w:tab/>
      </w:r>
    </w:p>
    <w:p w14:paraId="31B426A1" w14:textId="404B922D" w:rsidR="00CE6E71" w:rsidRPr="002C197F" w:rsidRDefault="005D7122" w:rsidP="00925C9F">
      <w:pPr>
        <w:jc w:val="both"/>
      </w:pPr>
      <w:r w:rsidRPr="002C197F">
        <w:t xml:space="preserve">Figure 1 gives the general block diagram </w:t>
      </w:r>
      <w:r w:rsidR="00430F8C" w:rsidRPr="002C197F">
        <w:t>of</w:t>
      </w:r>
      <w:r w:rsidRPr="002C197F">
        <w:t xml:space="preserve"> the recognition system, explained as follows:</w:t>
      </w:r>
    </w:p>
    <w:p w14:paraId="17D17960" w14:textId="224F9015" w:rsidR="0074276C" w:rsidRPr="002C197F" w:rsidRDefault="0074276C" w:rsidP="00925C9F">
      <w:pPr>
        <w:pStyle w:val="ListParagraph"/>
        <w:numPr>
          <w:ilvl w:val="0"/>
          <w:numId w:val="14"/>
        </w:numPr>
        <w:jc w:val="both"/>
      </w:pPr>
      <w:r w:rsidRPr="002C197F">
        <w:t>The training data</w:t>
      </w:r>
      <w:del w:id="7" w:author="Grassi Sara" w:date="2016-01-22T08:21:00Z">
        <w:r w:rsidRPr="002C197F" w:rsidDel="000316ED">
          <w:delText>set</w:delText>
        </w:r>
      </w:del>
      <w:r w:rsidRPr="002C197F">
        <w:t xml:space="preserve"> comes from the database. Each species must have </w:t>
      </w:r>
      <w:r w:rsidR="00DB4C0D">
        <w:t>sufficient</w:t>
      </w:r>
      <w:r w:rsidR="00DB4C0D" w:rsidRPr="002C197F">
        <w:t xml:space="preserve"> </w:t>
      </w:r>
      <w:r w:rsidRPr="002C197F">
        <w:t>different recordings to train correctly the models.</w:t>
      </w:r>
    </w:p>
    <w:p w14:paraId="5A2A153D" w14:textId="77777777" w:rsidR="0074276C" w:rsidRPr="002C197F" w:rsidRDefault="0074276C" w:rsidP="00925C9F">
      <w:pPr>
        <w:pStyle w:val="ListParagraph"/>
        <w:numPr>
          <w:ilvl w:val="0"/>
          <w:numId w:val="14"/>
        </w:numPr>
        <w:jc w:val="both"/>
      </w:pPr>
      <w:r w:rsidRPr="002C197F">
        <w:t>Features are extracted from the audio files to have features vectors.</w:t>
      </w:r>
    </w:p>
    <w:p w14:paraId="1B7DBC4C" w14:textId="048D0D96" w:rsidR="0074276C" w:rsidRPr="002C197F" w:rsidRDefault="0074276C" w:rsidP="00925C9F">
      <w:pPr>
        <w:pStyle w:val="ListParagraph"/>
        <w:numPr>
          <w:ilvl w:val="0"/>
          <w:numId w:val="14"/>
        </w:numPr>
        <w:jc w:val="both"/>
      </w:pPr>
      <w:r w:rsidRPr="002C197F">
        <w:t xml:space="preserve">A GMM </w:t>
      </w:r>
      <w:ins w:id="8" w:author="Grassi Sara" w:date="2016-01-20T11:06:00Z">
        <w:r w:rsidR="002F2361">
          <w:t xml:space="preserve">model </w:t>
        </w:r>
      </w:ins>
      <w:r w:rsidRPr="002C197F">
        <w:t>is created for each species, using the feature</w:t>
      </w:r>
      <w:del w:id="9" w:author="Grassi Sara" w:date="2016-01-22T08:22:00Z">
        <w:r w:rsidRPr="002C197F" w:rsidDel="000316ED">
          <w:delText>s</w:delText>
        </w:r>
      </w:del>
      <w:r w:rsidRPr="002C197F">
        <w:t xml:space="preserve"> vectors.</w:t>
      </w:r>
    </w:p>
    <w:p w14:paraId="41AD821B" w14:textId="5D4F7BD3" w:rsidR="0074276C" w:rsidRPr="002C197F" w:rsidRDefault="00430F8C" w:rsidP="00925C9F">
      <w:pPr>
        <w:pStyle w:val="ListParagraph"/>
        <w:numPr>
          <w:ilvl w:val="0"/>
          <w:numId w:val="14"/>
        </w:numPr>
        <w:jc w:val="both"/>
      </w:pPr>
      <w:r w:rsidRPr="002C197F">
        <w:t xml:space="preserve">A record </w:t>
      </w:r>
      <w:del w:id="10" w:author="Grassi Sara" w:date="2016-01-22T08:23:00Z">
        <w:r w:rsidR="0074276C" w:rsidRPr="002C197F" w:rsidDel="000D13F7">
          <w:delText>is presented to the model</w:delText>
        </w:r>
      </w:del>
      <w:ins w:id="11" w:author="Grassi Sara" w:date="2016-01-22T08:23:00Z">
        <w:r w:rsidR="000D13F7">
          <w:t>has</w:t>
        </w:r>
      </w:ins>
      <w:r w:rsidR="0074276C" w:rsidRPr="002C197F">
        <w:t xml:space="preserve"> to</w:t>
      </w:r>
      <w:r w:rsidRPr="002C197F">
        <w:t xml:space="preserve"> be identified</w:t>
      </w:r>
      <w:r w:rsidR="0074276C" w:rsidRPr="002C197F">
        <w:t>. It comes from the database or from the field recordings.</w:t>
      </w:r>
    </w:p>
    <w:p w14:paraId="38651F20" w14:textId="77777777" w:rsidR="0074276C" w:rsidRPr="002C197F" w:rsidRDefault="0074276C" w:rsidP="00925C9F">
      <w:pPr>
        <w:pStyle w:val="ListParagraph"/>
        <w:numPr>
          <w:ilvl w:val="0"/>
          <w:numId w:val="14"/>
        </w:numPr>
        <w:jc w:val="both"/>
      </w:pPr>
      <w:r w:rsidRPr="002C197F">
        <w:t>The features are extracted to have a feature</w:t>
      </w:r>
      <w:del w:id="12" w:author="Grassi Sara" w:date="2016-01-22T08:23:00Z">
        <w:r w:rsidRPr="002C197F" w:rsidDel="001B4585">
          <w:delText>s</w:delText>
        </w:r>
      </w:del>
      <w:r w:rsidRPr="002C197F">
        <w:t xml:space="preserve"> vector.</w:t>
      </w:r>
    </w:p>
    <w:p w14:paraId="1A67D5E2" w14:textId="4D4E48E9" w:rsidR="0074276C" w:rsidRPr="002C197F" w:rsidRDefault="0074276C" w:rsidP="00925C9F">
      <w:pPr>
        <w:pStyle w:val="ListParagraph"/>
        <w:numPr>
          <w:ilvl w:val="0"/>
          <w:numId w:val="14"/>
        </w:numPr>
        <w:jc w:val="both"/>
      </w:pPr>
      <w:r w:rsidRPr="002C197F">
        <w:t>The feature</w:t>
      </w:r>
      <w:del w:id="13" w:author="Grassi Sara" w:date="2016-01-22T08:23:00Z">
        <w:r w:rsidRPr="002C197F" w:rsidDel="0064511D">
          <w:delText>s</w:delText>
        </w:r>
      </w:del>
      <w:r w:rsidRPr="002C197F">
        <w:t xml:space="preserve"> vector is presented to each GMM model, </w:t>
      </w:r>
      <w:r w:rsidR="00430F8C" w:rsidRPr="002C197F">
        <w:t>which return</w:t>
      </w:r>
      <w:ins w:id="14" w:author="Grassi Sara" w:date="2016-01-22T08:24:00Z">
        <w:r w:rsidR="000D13F7">
          <w:t>s</w:t>
        </w:r>
      </w:ins>
      <w:r w:rsidR="00430F8C" w:rsidRPr="002C197F">
        <w:t xml:space="preserve"> the probability that the record belongs to it</w:t>
      </w:r>
      <w:r w:rsidRPr="002C197F">
        <w:t>.</w:t>
      </w:r>
    </w:p>
    <w:p w14:paraId="164E2A7C" w14:textId="11733F56" w:rsidR="0074276C" w:rsidRPr="002C197F" w:rsidRDefault="0074276C" w:rsidP="00925C9F">
      <w:pPr>
        <w:pStyle w:val="ListParagraph"/>
        <w:numPr>
          <w:ilvl w:val="0"/>
          <w:numId w:val="14"/>
        </w:numPr>
        <w:jc w:val="both"/>
      </w:pPr>
      <w:r w:rsidRPr="002C197F">
        <w:t xml:space="preserve">Based on the probability returned by the </w:t>
      </w:r>
      <w:del w:id="15" w:author="Grassi Sara" w:date="2016-01-22T08:24:00Z">
        <w:r w:rsidRPr="002C197F" w:rsidDel="000D13F7">
          <w:delText>classifier</w:delText>
        </w:r>
      </w:del>
      <w:ins w:id="16" w:author="Grassi Sara" w:date="2016-01-22T08:24:00Z">
        <w:r w:rsidR="000D13F7">
          <w:t>each model</w:t>
        </w:r>
      </w:ins>
      <w:r w:rsidRPr="002C197F">
        <w:t>, a decision is taken to label the record.</w:t>
      </w:r>
      <w:r w:rsidR="00430F8C" w:rsidRPr="002C197F">
        <w:t xml:space="preserve"> To decide that, the record belongs to the class that has higher probability.</w:t>
      </w:r>
    </w:p>
    <w:p w14:paraId="74E96310" w14:textId="65ECA28B" w:rsidR="009D158A" w:rsidRPr="002C197F" w:rsidRDefault="00C63621" w:rsidP="00925C9F">
      <w:pPr>
        <w:jc w:val="both"/>
      </w:pPr>
      <w:r w:rsidRPr="002C197F">
        <w:rPr>
          <w:noProof/>
          <w:lang w:eastAsia="en-US"/>
        </w:rPr>
        <mc:AlternateContent>
          <mc:Choice Requires="wps">
            <w:drawing>
              <wp:anchor distT="0" distB="0" distL="114300" distR="114300" simplePos="0" relativeHeight="251652608" behindDoc="0" locked="0" layoutInCell="1" allowOverlap="1" wp14:anchorId="4224A8A1" wp14:editId="3A377645">
                <wp:simplePos x="0" y="0"/>
                <wp:positionH relativeFrom="column">
                  <wp:posOffset>123825</wp:posOffset>
                </wp:positionH>
                <wp:positionV relativeFrom="paragraph">
                  <wp:posOffset>3721735</wp:posOffset>
                </wp:positionV>
                <wp:extent cx="520065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7D47D09A" w14:textId="54507E52" w:rsidR="00DB4C1D" w:rsidRDefault="00DB4C1D" w:rsidP="00C63621">
                            <w:pPr>
                              <w:pStyle w:val="Caption"/>
                              <w:rPr>
                                <w:noProof/>
                              </w:rPr>
                            </w:pPr>
                            <w:r>
                              <w:t xml:space="preserve">Figure </w:t>
                            </w:r>
                            <w:fldSimple w:instr=" SEQ Figure \* ARABIC ">
                              <w:r>
                                <w:rPr>
                                  <w:noProof/>
                                </w:rPr>
                                <w:t>1</w:t>
                              </w:r>
                            </w:fldSimple>
                            <w:r>
                              <w:t>: G</w:t>
                            </w:r>
                            <w:r w:rsidRPr="00EA40AB">
                              <w:t>eneral block diagram of the recognition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4A8A1" id="Zone de texte 30" o:spid="_x0000_s1029" type="#_x0000_t202" style="position:absolute;left:0;text-align:left;margin-left:9.75pt;margin-top:293.05pt;width:409.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" stroked="f">
                <v:textbox style="mso-fit-shape-to-text:t" inset="0,0,0,0">
                  <w:txbxContent>
                    <w:p w14:paraId="7D47D09A" w14:textId="54507E52" w:rsidR="00DB4C1D" w:rsidRDefault="00DB4C1D" w:rsidP="00C63621">
                      <w:pPr>
                        <w:pStyle w:val="Caption"/>
                        <w:rPr>
                          <w:noProof/>
                        </w:rPr>
                      </w:pPr>
                      <w:r>
                        <w:t xml:space="preserve">Figure </w:t>
                      </w:r>
                      <w:fldSimple w:instr=" SEQ Figure \* ARABIC ">
                        <w:r>
                          <w:rPr>
                            <w:noProof/>
                          </w:rPr>
                          <w:t>1</w:t>
                        </w:r>
                      </w:fldSimple>
                      <w:r>
                        <w:t>: G</w:t>
                      </w:r>
                      <w:r w:rsidRPr="00EA40AB">
                        <w:t>eneral block diagram of the recognition system</w:t>
                      </w:r>
                    </w:p>
                  </w:txbxContent>
                </v:textbox>
              </v:shape>
            </w:pict>
          </mc:Fallback>
        </mc:AlternateContent>
      </w:r>
      <w:r w:rsidR="008234DE" w:rsidRPr="002C197F">
        <w:rPr>
          <w:noProof/>
          <w:lang w:eastAsia="en-US"/>
        </w:rPr>
        <mc:AlternateContent>
          <mc:Choice Requires="wpg">
            <w:drawing>
              <wp:anchor distT="0" distB="0" distL="114300" distR="114300" simplePos="0" relativeHeight="251645440" behindDoc="0" locked="0" layoutInCell="1" allowOverlap="1" wp14:anchorId="2AFC5850" wp14:editId="7CC1187E">
                <wp:simplePos x="0" y="0"/>
                <wp:positionH relativeFrom="column">
                  <wp:posOffset>123825</wp:posOffset>
                </wp:positionH>
                <wp:positionV relativeFrom="paragraph">
                  <wp:posOffset>211455</wp:posOffset>
                </wp:positionV>
                <wp:extent cx="5200650" cy="3453406"/>
                <wp:effectExtent l="0" t="0" r="19050" b="13970"/>
                <wp:wrapNone/>
                <wp:docPr id="1" name="Groupe 10"/>
                <wp:cNvGraphicFramePr/>
                <a:graphic xmlns:a="http://schemas.openxmlformats.org/drawingml/2006/main">
                  <a:graphicData uri="http://schemas.microsoft.com/office/word/2010/wordprocessingGroup">
                    <wpg:wgp>
                      <wpg:cNvGrpSpPr/>
                      <wpg:grpSpPr>
                        <a:xfrm>
                          <a:off x="0" y="0"/>
                          <a:ext cx="5200650" cy="3453406"/>
                          <a:chOff x="0" y="0"/>
                          <a:chExt cx="6239701" cy="4144488"/>
                        </a:xfrm>
                      </wpg:grpSpPr>
                      <wpg:grpSp>
                        <wpg:cNvPr id="2" name="Groupe 2"/>
                        <wpg:cNvGrpSpPr/>
                        <wpg:grpSpPr>
                          <a:xfrm>
                            <a:off x="93633" y="1556064"/>
                            <a:ext cx="6146068" cy="2588424"/>
                            <a:chOff x="93633" y="1556064"/>
                            <a:chExt cx="7178410" cy="3023196"/>
                          </a:xfrm>
                        </wpg:grpSpPr>
                        <wps:wsp>
                          <wps:cNvPr id="3" name="Rectangle 3"/>
                          <wps:cNvSpPr/>
                          <wps:spPr>
                            <a:xfrm>
                              <a:off x="4841773" y="1556064"/>
                              <a:ext cx="2430270" cy="1789397"/>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7FB60"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wps:txbx>
                          <wps:bodyPr rtlCol="0" anchor="t" anchorCtr="0"/>
                        </wps:wsp>
                        <wps:wsp>
                          <wps:cNvPr id="4" name="Rectangle 4"/>
                          <wps:cNvSpPr/>
                          <wps:spPr>
                            <a:xfrm>
                              <a:off x="93633" y="2127802"/>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25301"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wps:txbx>
                          <wps:bodyPr rtlCol="0" anchor="ctr"/>
                        </wps:wsp>
                        <wps:wsp>
                          <wps:cNvPr id="5" name="Rectangle 5"/>
                          <wps:cNvSpPr/>
                          <wps:spPr>
                            <a:xfrm>
                              <a:off x="2613913" y="2121057"/>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C3BD9"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6" name="Rectangle 6"/>
                          <wps:cNvSpPr/>
                          <wps:spPr>
                            <a:xfrm>
                              <a:off x="5165206" y="2121056"/>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A8A97" w14:textId="77777777" w:rsidR="00DB4C1D" w:rsidRPr="00BB1698" w:rsidRDefault="00DB4C1D"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wps:txbx>
                          <wps:bodyPr rtlCol="0" anchor="ctr"/>
                        </wps:wsp>
                        <wps:wsp>
                          <wps:cNvPr id="7" name="Straight Arrow Connector 19"/>
                          <wps:cNvCnPr>
                            <a:stCxn id="4" idx="3"/>
                            <a:endCxn id="5" idx="1"/>
                          </wps:cNvCnPr>
                          <wps:spPr>
                            <a:xfrm flipV="1">
                              <a:off x="1861860" y="2517368"/>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8" name="Straight Arrow Connector 20"/>
                          <wps:cNvCnPr/>
                          <wps:spPr>
                            <a:xfrm flipV="1">
                              <a:off x="4397317" y="2528039"/>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181481" y="3786636"/>
                              <a:ext cx="1783404" cy="792624"/>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FF97C"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wps:txbx>
                          <wps:bodyPr rtlCol="0" anchor="ctr"/>
                        </wps:wsp>
                        <wps:wsp>
                          <wps:cNvPr id="10" name="Straight Arrow Connector 22"/>
                          <wps:cNvCnPr>
                            <a:stCxn id="6" idx="2"/>
                            <a:endCxn id="9" idx="0"/>
                          </wps:cNvCnPr>
                          <wps:spPr>
                            <a:xfrm>
                              <a:off x="6056908" y="2913680"/>
                              <a:ext cx="16275" cy="87295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grpSp>
                        <wpg:cNvPr id="11" name="Group 7"/>
                        <wpg:cNvGrpSpPr/>
                        <wpg:grpSpPr>
                          <a:xfrm>
                            <a:off x="0" y="0"/>
                            <a:ext cx="6029861" cy="1556064"/>
                            <a:chOff x="0" y="0"/>
                            <a:chExt cx="6029861" cy="1556064"/>
                          </a:xfrm>
                        </wpg:grpSpPr>
                        <wpg:grpSp>
                          <wpg:cNvPr id="12" name="Groupe 12"/>
                          <wpg:cNvGrpSpPr/>
                          <wpg:grpSpPr>
                            <a:xfrm>
                              <a:off x="0" y="0"/>
                              <a:ext cx="6029861" cy="1556064"/>
                              <a:chOff x="0" y="0"/>
                              <a:chExt cx="6981415" cy="1801621"/>
                            </a:xfrm>
                          </wpg:grpSpPr>
                          <wps:wsp>
                            <wps:cNvPr id="13" name="Rectangle 13"/>
                            <wps:cNvSpPr/>
                            <wps:spPr>
                              <a:xfrm>
                                <a:off x="0" y="6745"/>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0B5FC" w14:textId="77777777" w:rsidR="00DB4C1D" w:rsidRPr="0060160B" w:rsidRDefault="00DB4C1D"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wps:txbx>
                            <wps:bodyPr rtlCol="0" anchor="ctr"/>
                          </wps:wsp>
                          <wps:wsp>
                            <wps:cNvPr id="14" name="Rectangle 14"/>
                            <wps:cNvSpPr/>
                            <wps:spPr>
                              <a:xfrm>
                                <a:off x="2520280" y="0"/>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EA75B"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15" name="Rectangle 15"/>
                            <wps:cNvSpPr/>
                            <wps:spPr>
                              <a:xfrm>
                                <a:off x="5043830" y="10670"/>
                                <a:ext cx="1937585"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637BF" w14:textId="77777777" w:rsidR="00DB4C1D" w:rsidRDefault="00DB4C1D"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wps:txbx>
                            <wps:bodyPr rtlCol="0" anchor="ctr"/>
                          </wps:wsp>
                          <wps:wsp>
                            <wps:cNvPr id="16" name="Straight Arrow Connector 8"/>
                            <wps:cNvCnPr>
                              <a:stCxn id="13" idx="3"/>
                              <a:endCxn id="14" idx="1"/>
                            </wps:cNvCnPr>
                            <wps:spPr>
                              <a:xfrm flipV="1">
                                <a:off x="1768227" y="396311"/>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7" name="Straight Arrow Connector 9"/>
                            <wps:cNvCnPr/>
                            <wps:spPr>
                              <a:xfrm flipV="1">
                                <a:off x="4303684" y="406982"/>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8" name="Straight Arrow Connector 11"/>
                            <wps:cNvCnPr>
                              <a:stCxn id="15" idx="2"/>
                            </wps:cNvCnPr>
                            <wps:spPr>
                              <a:xfrm flipH="1">
                                <a:off x="6010629" y="803294"/>
                                <a:ext cx="1995" cy="99832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19" name="TextBox 4"/>
                          <wps:cNvSpPr txBox="1"/>
                          <wps:spPr>
                            <a:xfrm>
                              <a:off x="538719" y="711528"/>
                              <a:ext cx="615513" cy="374426"/>
                            </a:xfrm>
                            <a:prstGeom prst="rect">
                              <a:avLst/>
                            </a:prstGeom>
                            <a:noFill/>
                          </wps:spPr>
                          <wps:txbx>
                            <w:txbxContent>
                              <w:p w14:paraId="4F4EBD81" w14:textId="49126A36" w:rsidR="00DB4C1D" w:rsidRPr="003552D6" w:rsidRDefault="00DB4C1D"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wps:txbx>
                          <wps:bodyPr wrap="square" rtlCol="0">
                            <a:noAutofit/>
                          </wps:bodyPr>
                        </wps:wsp>
                      </wpg:grpSp>
                    </wpg:wgp>
                  </a:graphicData>
                </a:graphic>
              </wp:anchor>
            </w:drawing>
          </mc:Choice>
          <mc:Fallback>
            <w:pict>
              <v:group w14:anchorId="2AFC5850" id="Groupe 10" o:spid="_x0000_s1030" style="position:absolute;left:0;text-align:left;margin-left:9.75pt;margin-top:16.65pt;width:409.5pt;height:271.9pt;z-index:251645440" coordsize="62397,4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">
                <v:group id="Groupe 2" o:spid="_x0000_s1031" style="position:absolute;left:936;top:15560;width:61461;height:25884" coordorigin="936,15560" coordsize="71784,3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2" style="position:absolute;left:48417;top:15560;width:24303;height:17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o+b4A&#10;AADaAAAADwAAAGRycy9kb3ducmV2LnhtbESPSwvCMBCE74L/IazgRTT1gUg1iiiCR5/gcWnWtths&#10;ahO1/nsjCB6HmfmGmS1qU4gnVS63rKDfi0AQJ1bnnCo4HTfdCQjnkTUWlknBmxws5s3GDGNtX7yn&#10;58GnIkDYxagg876MpXRJRgZdz5bEwbvayqAPskqlrvAV4KaQgygaS4M5h4UMS1pllNwODxMog846&#10;T8ej/tmXd23JXi67aKRUu1UvpyA81f4f/rW3WsEQvlfCDZDz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7qPm+AAAA2gAAAA8AAAAAAAAAAAAAAAAAmAIAAGRycy9kb3ducmV2&#10;LnhtbFBLBQYAAAAABAAEAPUAAACDAwAAAAA=&#10;" fillcolor="#ffd582 [1303]" strokecolor="black [3213]" strokeweight="2pt">
                    <v:textbox>
                      <w:txbxContent>
                        <w:p w14:paraId="3FC7FB60"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v:textbox>
                  </v:rect>
                  <v:rect id="Rectangle 4" o:spid="_x0000_s1033" style="position:absolute;left:936;top:21278;width:17682;height:7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7gFsUA&#10;AADaAAAADwAAAGRycy9kb3ducmV2LnhtbESPUWvCQBCE34X+h2MLvpR6aR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uAWxQAAANoAAAAPAAAAAAAAAAAAAAAAAJgCAABkcnMv&#10;ZG93bnJldi54bWxQSwUGAAAAAAQABAD1AAAAigMAAAAA&#10;" fillcolor="#bdc8d4 [1305]" strokecolor="black [3213]" strokeweight="2pt">
                    <v:textbox>
                      <w:txbxContent>
                        <w:p w14:paraId="7A625301"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v:textbox>
                  </v:rect>
                  <v:rect id="Rectangle 5" o:spid="_x0000_s1034" style="position:absolute;left:26139;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JFjcUA&#10;AADaAAAADwAAAGRycy9kb3ducmV2LnhtbESPUWvCQBCE34X+h2MLvpR6aU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kWNxQAAANoAAAAPAAAAAAAAAAAAAAAAAJgCAABkcnMv&#10;ZG93bnJldi54bWxQSwUGAAAAAAQABAD1AAAAigMAAAAA&#10;" fillcolor="#bdc8d4 [1305]" strokecolor="black [3213]" strokeweight="2pt">
                    <v:textbox>
                      <w:txbxContent>
                        <w:p w14:paraId="7EDC3BD9"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6" o:spid="_x0000_s1035" style="position:absolute;left:51652;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b+sUA&#10;AADaAAAADwAAAGRycy9kb3ducmV2LnhtbESPQUvDQBSE70L/w/IKvYjdNIcgsdtSitKCijYt6PGR&#10;fU3SZt+GvLWN/94VBI/DzHzDzJeDa9WFemk8G5hNE1DEpbcNVwYO+6e7e1ASkC22nsnANwksF6Ob&#10;OebWX3lHlyJUKkJYcjRQh9DlWktZk0OZ+o44ekffOwxR9pW2PV4j3LU6TZJMO2w4LtTY0bqm8lx8&#10;OQOPWfuebuRtXRw+u1Mqr/LxfPtizGQ8rB5ABRrCf/ivvbUGMvi9Em+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Nv6xQAAANoAAAAPAAAAAAAAAAAAAAAAAJgCAABkcnMv&#10;ZG93bnJldi54bWxQSwUGAAAAAAQABAD1AAAAigMAAAAA&#10;" fillcolor="#bdc8d4 [1305]" strokecolor="black [3213]" strokeweight="2pt">
                    <v:textbox>
                      <w:txbxContent>
                        <w:p w14:paraId="0CFA8A97" w14:textId="77777777" w:rsidR="00DB4C1D" w:rsidRPr="00BB1698" w:rsidRDefault="00DB4C1D"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v:textbox>
                  </v:rect>
                  <v:shapetype id="_x0000_t32" coordsize="21600,21600" o:spt="32" o:oned="t" path="m,l21600,21600e" filled="f">
                    <v:path arrowok="t" fillok="f" o:connecttype="none"/>
                    <o:lock v:ext="edit" shapetype="t"/>
                  </v:shapetype>
                  <v:shape id="Straight Arrow Connector 19" o:spid="_x0000_s1036" type="#_x0000_t32" style="position:absolute;left:18618;top:25173;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usEAAADaAAAADwAAAGRycy9kb3ducmV2LnhtbESPzYrCMBSF98K8Q7gDbkTTcaFSjTII&#10;A4IoWodZX5rbpkxzU5qo1ac3guDycH4+zmLV2VpcqPWVYwVfowQEce50xaWC39PPcAbCB2SNtWNS&#10;cCMPq+VHb4Gpdlc+0iULpYgj7FNUYEJoUil9bsiiH7mGOHqFay2GKNtS6havcdzWcpwkE2mx4kgw&#10;2NDaUP6fnW2EcLE15l6cttPD+m+3u8nNYC+V6n9233MQgbrwDr/aG61gCs8r8Qb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O26wQAAANoAAAAPAAAAAAAAAAAAAAAA&#10;AKECAABkcnMvZG93bnJldi54bWxQSwUGAAAAAAQABAD5AAAAjwMAAAAA&#10;" strokecolor="black [3040]" strokeweight="2.25pt">
                    <v:stroke endarrow="open"/>
                  </v:shape>
                  <v:shape id="Straight Arrow Connector 20" o:spid="_x0000_s1037" type="#_x0000_t32" style="position:absolute;left:43973;top:25280;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5yMAAAADaAAAADwAAAGRycy9kb3ducmV2LnhtbERPTWvCQBC9F/oflin0UnSjByvRVYog&#10;CKJYLT0P2Uk2NDsbsqvG/nrnIHh8vO/5sveNulAX68AGRsMMFHERbM2VgZ/TejAFFROyxSYwGbhR&#10;hOXi9WWOuQ1X/qbLMVVKQjjmaMCl1OZax8KRxzgMLbFwZeg8JoFdpW2HVwn3jR5n2UR7rFkaHLa0&#10;clT8Hc9eSrjcOvdfnrafh9XvbnfTm4+9Nub9rf+agUrUp6f44d5YA7JVrsgN0Is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jecjAAAAA2gAAAA8AAAAAAAAAAAAAAAAA&#10;oQIAAGRycy9kb3ducmV2LnhtbFBLBQYAAAAABAAEAPkAAACOAwAAAAA=&#10;" strokecolor="black [3040]" strokeweight="2.25pt">
                    <v:stroke endarrow="open"/>
                  </v:shape>
                  <v:rect id="Rectangle 9" o:spid="_x0000_s1038" style="position:absolute;left:51814;top:37866;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zMQA&#10;AADaAAAADwAAAGRycy9kb3ducmV2LnhtbESPS2vDMBCE74X8B7GBXkoiN9A8HMuhFArxrXkcclys&#10;jWVirYyl2G5+fVUo9DjMzDdMthttI3rqfO1Ywes8AUFcOl1zpeB8+pytQfiArLFxTAq+ycMunzxl&#10;mGo38IH6Y6hEhLBPUYEJoU2l9KUhi37uWuLoXV1nMUTZVVJ3OES4beQiSZbSYs1xwWBLH4bK2/Fu&#10;FfTF6rJcN29FvdAH8zDDy5cv7ko9T8f3LYhAY/gP/7X3WsEGfq/EG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Fv8zEAAAA2gAAAA8AAAAAAAAAAAAAAAAAmAIAAGRycy9k&#10;b3ducmV2LnhtbFBLBQYAAAAABAAEAPUAAACJAwAAAAA=&#10;" fillcolor="#e3967f [1942]" strokecolor="black [3213]" strokeweight="2pt">
                    <v:textbox>
                      <w:txbxContent>
                        <w:p w14:paraId="52DFF97C"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v:textbox>
                  </v:rect>
                  <v:shape id="Straight Arrow Connector 22" o:spid="_x0000_s1039" type="#_x0000_t32" style="position:absolute;left:60569;top:29136;width:162;height:8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7fvsQAAADbAAAADwAAAGRycy9kb3ducmV2LnhtbESP3WrCQBCF7wu+wzJC7+rGUlqJrqJC&#10;UQql/j3AkB2TxexsyK6a+PSdi0LvZjhnzvlmtuh8rW7URhfYwHiUgSIugnVcGjgdP18moGJCtlgH&#10;JgM9RVjMB08zzG24855uh1QqCeGYo4EqpSbXOhYVeYyj0BCLdg6txyRrW2rb4l3Cfa1fs+xde3Qs&#10;DRU2tK6ouByu3oBrerf5+e53H8T9blVO8Pz2+DLmedgtp6ASdenf/He9tYIv9PKLDK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t++xAAAANsAAAAPAAAAAAAAAAAA&#10;AAAAAKECAABkcnMvZG93bnJldi54bWxQSwUGAAAAAAQABAD5AAAAkgMAAAAA&#10;" strokecolor="black [3040]" strokeweight="2.25pt">
                    <v:stroke endarrow="open"/>
                  </v:shape>
                </v:group>
                <v:group id="Group 7" o:spid="_x0000_s1040" style="position:absolute;width:60298;height:15560" coordsize="60298,15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2" o:spid="_x0000_s1041" style="position:absolute;width:60298;height:15560" coordsize="69814,18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3" o:spid="_x0000_s1042" style="position:absolute;top:67;width:17682;height:7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ec4sQA&#10;AADbAAAADwAAAGRycy9kb3ducmV2LnhtbERPTWvCQBC9C/0PyxS8lLppB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3nOLEAAAA2wAAAA8AAAAAAAAAAAAAAAAAmAIAAGRycy9k&#10;b3ducmV2LnhtbFBLBQYAAAAABAAEAPUAAACJAwAAAAA=&#10;" fillcolor="#bdc8d4 [1305]" strokecolor="black [3213]" strokeweight="2pt">
                      <v:textbox>
                        <w:txbxContent>
                          <w:p w14:paraId="5210B5FC" w14:textId="77777777" w:rsidR="00DB4C1D" w:rsidRPr="0060160B" w:rsidRDefault="00DB4C1D"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v:textbox>
                    </v:rect>
                    <v:rect id="Rectangle 14" o:spid="_x0000_s1043" style="position:absolute;left:25202;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4ElsQA&#10;AADbAAAADwAAAGRycy9kb3ducmV2LnhtbERPTWvCQBC9C/0PyxS8lLppE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eBJbEAAAA2wAAAA8AAAAAAAAAAAAAAAAAmAIAAGRycy9k&#10;b3ducmV2LnhtbFBLBQYAAAAABAAEAPUAAACJAwAAAAA=&#10;" fillcolor="#bdc8d4 [1305]" strokecolor="black [3213]" strokeweight="2pt">
                      <v:textbox>
                        <w:txbxContent>
                          <w:p w14:paraId="52DEA75B"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15" o:spid="_x0000_s1044" style="position:absolute;left:50438;top:106;width:19376;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hDcQA&#10;AADbAAAADwAAAGRycy9kb3ducmV2LnhtbERPTWvCQBC9C/0PyxS8lLppQ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oQ3EAAAA2wAAAA8AAAAAAAAAAAAAAAAAmAIAAGRycy9k&#10;b3ducmV2LnhtbFBLBQYAAAAABAAEAPUAAACJAwAAAAA=&#10;" fillcolor="#bdc8d4 [1305]" strokecolor="black [3213]" strokeweight="2pt">
                      <v:textbox>
                        <w:txbxContent>
                          <w:p w14:paraId="463637BF" w14:textId="77777777" w:rsidR="00DB4C1D" w:rsidRDefault="00DB4C1D"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v:textbox>
                    </v:rect>
                    <v:shape id="Straight Arrow Connector 8" o:spid="_x0000_s1045" type="#_x0000_t32" style="position:absolute;left:17682;top:3963;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VDsMAAADbAAAADwAAAGRycy9kb3ducmV2LnhtbESPQYvCMBCF74L/IYzgRTRdDyrVKIuw&#10;IIiiddnz0Eybss2kNFGrv94IC3ub4b1535vVprO1uFHrK8cKPiYJCOLc6YpLBd+Xr/EChA/IGmvH&#10;pOBBHjbrfm+FqXZ3PtMtC6WIIexTVGBCaFIpfW7Iop+4hjhqhWsthri2pdQt3mO4reU0SWbSYsWR&#10;YLChraH8N7vaCOFib8yzuOznp+3P4fCQu9FRKjUcdJ9LEIG68G/+u97pWH8G71/iAH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BVQ7DAAAA2wAAAA8AAAAAAAAAAAAA&#10;AAAAoQIAAGRycy9kb3ducmV2LnhtbFBLBQYAAAAABAAEAPkAAACRAwAAAAA=&#10;" strokecolor="black [3040]" strokeweight="2.25pt">
                      <v:stroke endarrow="open"/>
                    </v:shape>
                    <v:shape id="Straight Arrow Connector 9" o:spid="_x0000_s1046" type="#_x0000_t32" style="position:absolute;left:43036;top:4069;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3wlcUAAADbAAAADwAAAGRycy9kb3ducmV2LnhtbESPQWvCQBCF7wX/wzJCL8Vs7KFKdBUR&#10;BCFYWiOeh+wkG8zOhuzWxP76bqHQ2wzvzfverLejbcWdet84VjBPUhDEpdMN1wouxWG2BOEDssbW&#10;MSl4kIftZvK0xky7gT/pfg61iCHsM1RgQugyKX1pyKJPXEcctcr1FkNc+1rqHocYblv5mqZv0mLD&#10;kWCwo72h8nb+shHCVW7Md1Xki4/99XR6yOPLu1TqeTruViACjeHf/Hd91LH+An5/iQP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3wlcUAAADbAAAADwAAAAAAAAAA&#10;AAAAAAChAgAAZHJzL2Rvd25yZXYueG1sUEsFBgAAAAAEAAQA+QAAAJMDAAAAAA==&#10;" strokecolor="black [3040]" strokeweight="2.25pt">
                      <v:stroke endarrow="open"/>
                    </v:shape>
                    <v:shape id="Straight Arrow Connector 11" o:spid="_x0000_s1047" type="#_x0000_t32" style="position:absolute;left:60106;top:8032;width:20;height:99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k58MAAADbAAAADwAAAGRycy9kb3ducmV2LnhtbESPTWvCQBCG74X+h2UKvRTd6MFKdJUi&#10;CIIoVkvPQ3aSDc3Ohuyqsb/eOQjeZpj345n5sveNulAX68AGRsMMFHERbM2VgZ/TejAFFROyxSYw&#10;GbhRhOXi9WWOuQ1X/qbLMVVKQjjmaMCl1OZax8KRxzgMLbHcytB5TLJ2lbYdXiXcN3qcZRPtsWZp&#10;cNjSylHxdzx7KeFy69x/edp+Hla/u91Nbz722pj3t/5rBipRn57ih3tjBV9g5RcZQC/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1SZOfDAAAA2wAAAA8AAAAAAAAAAAAA&#10;AAAAoQIAAGRycy9kb3ducmV2LnhtbFBLBQYAAAAABAAEAPkAAACRAwAAAAA=&#10;" strokecolor="black [3040]" strokeweight="2.25pt">
                      <v:stroke endarrow="open"/>
                    </v:shape>
                  </v:group>
                  <v:shape id="_x0000_s1048" type="#_x0000_t202" style="position:absolute;left:5387;top:7115;width:6155;height:3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4F4EBD81" w14:textId="49126A36" w:rsidR="00DB4C1D" w:rsidRPr="003552D6" w:rsidRDefault="00DB4C1D"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v:textbox>
                  </v:shape>
                </v:group>
              </v:group>
            </w:pict>
          </mc:Fallback>
        </mc:AlternateContent>
      </w:r>
    </w:p>
    <w:p w14:paraId="223CADDA" w14:textId="46CCE613" w:rsidR="002B265E" w:rsidRPr="002C197F" w:rsidRDefault="002B265E" w:rsidP="00925C9F">
      <w:pPr>
        <w:jc w:val="both"/>
      </w:pPr>
    </w:p>
    <w:p w14:paraId="6B08461B" w14:textId="5DB362CD" w:rsidR="00073C35" w:rsidRPr="002C197F" w:rsidRDefault="00A96C05" w:rsidP="00925C9F">
      <w:pPr>
        <w:jc w:val="both"/>
      </w:pPr>
      <w:r w:rsidRPr="002C197F">
        <w:rPr>
          <w:noProof/>
          <w:lang w:eastAsia="en-US"/>
        </w:rPr>
        <mc:AlternateContent>
          <mc:Choice Requires="wps">
            <w:drawing>
              <wp:anchor distT="0" distB="0" distL="114300" distR="114300" simplePos="0" relativeHeight="251649536" behindDoc="0" locked="0" layoutInCell="1" allowOverlap="1" wp14:anchorId="629EFDB5" wp14:editId="16D59B67">
                <wp:simplePos x="0" y="0"/>
                <wp:positionH relativeFrom="column">
                  <wp:posOffset>4580890</wp:posOffset>
                </wp:positionH>
                <wp:positionV relativeFrom="paragraph">
                  <wp:posOffset>158115</wp:posOffset>
                </wp:positionV>
                <wp:extent cx="512445" cy="311785"/>
                <wp:effectExtent l="0" t="0" r="0" b="0"/>
                <wp:wrapNone/>
                <wp:docPr id="27"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C2BB5F8" w14:textId="3948134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wps:txbx>
                      <wps:bodyPr wrap="square" rtlCol="0">
                        <a:noAutofit/>
                      </wps:bodyPr>
                    </wps:wsp>
                  </a:graphicData>
                </a:graphic>
              </wp:anchor>
            </w:drawing>
          </mc:Choice>
          <mc:Fallback>
            <w:pict>
              <v:shape w14:anchorId="629EFDB5" id="TextBox 4" o:spid="_x0000_s1049" type="#_x0000_t202" style="position:absolute;left:0;text-align:left;margin-left:360.7pt;margin-top:12.45pt;width:40.35pt;height:24.5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" filled="f" stroked="f">
                <v:textbox>
                  <w:txbxContent>
                    <w:p w14:paraId="4C2BB5F8" w14:textId="3948134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v:textbox>
              </v:shape>
            </w:pict>
          </mc:Fallback>
        </mc:AlternateContent>
      </w:r>
      <w:r w:rsidRPr="002C197F">
        <w:rPr>
          <w:noProof/>
          <w:lang w:eastAsia="en-US"/>
        </w:rPr>
        <mc:AlternateContent>
          <mc:Choice Requires="wps">
            <w:drawing>
              <wp:anchor distT="0" distB="0" distL="114300" distR="114300" simplePos="0" relativeHeight="251646464" behindDoc="0" locked="0" layoutInCell="1" allowOverlap="1" wp14:anchorId="15F53446" wp14:editId="1BB77B30">
                <wp:simplePos x="0" y="0"/>
                <wp:positionH relativeFrom="column">
                  <wp:posOffset>2400300</wp:posOffset>
                </wp:positionH>
                <wp:positionV relativeFrom="paragraph">
                  <wp:posOffset>148590</wp:posOffset>
                </wp:positionV>
                <wp:extent cx="512445" cy="311785"/>
                <wp:effectExtent l="0" t="0" r="0" b="0"/>
                <wp:wrapNone/>
                <wp:docPr id="23"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69D12AE" w14:textId="025395A5"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wps:txbx>
                      <wps:bodyPr wrap="square" rtlCol="0">
                        <a:noAutofit/>
                      </wps:bodyPr>
                    </wps:wsp>
                  </a:graphicData>
                </a:graphic>
              </wp:anchor>
            </w:drawing>
          </mc:Choice>
          <mc:Fallback>
            <w:pict>
              <v:shape w14:anchorId="15F53446" id="_x0000_s1050" type="#_x0000_t202" style="position:absolute;left:0;text-align:left;margin-left:189pt;margin-top:11.7pt;width:40.35pt;height:24.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" filled="f" stroked="f">
                <v:textbox>
                  <w:txbxContent>
                    <w:p w14:paraId="469D12AE" w14:textId="025395A5"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v:textbox>
              </v:shape>
            </w:pict>
          </mc:Fallback>
        </mc:AlternateContent>
      </w:r>
    </w:p>
    <w:p w14:paraId="69E0252F" w14:textId="5ECEDD98" w:rsidR="008D312E" w:rsidRPr="002C197F" w:rsidRDefault="008D312E" w:rsidP="00925C9F">
      <w:pPr>
        <w:jc w:val="both"/>
      </w:pPr>
    </w:p>
    <w:p w14:paraId="6189E41C" w14:textId="0439B694" w:rsidR="008D312E" w:rsidRPr="002C197F" w:rsidRDefault="008D312E" w:rsidP="00925C9F">
      <w:pPr>
        <w:jc w:val="both"/>
      </w:pPr>
    </w:p>
    <w:p w14:paraId="5EB128B0" w14:textId="40325570" w:rsidR="008D312E" w:rsidRPr="002C197F" w:rsidRDefault="008D312E" w:rsidP="00925C9F">
      <w:pPr>
        <w:jc w:val="both"/>
      </w:pPr>
    </w:p>
    <w:p w14:paraId="709FCFFC" w14:textId="591F6163" w:rsidR="008D312E" w:rsidRPr="002C197F" w:rsidRDefault="008D312E" w:rsidP="00925C9F">
      <w:pPr>
        <w:jc w:val="both"/>
      </w:pPr>
    </w:p>
    <w:p w14:paraId="7DF90F5B" w14:textId="0B762B1B" w:rsidR="008D312E" w:rsidRPr="002C197F" w:rsidRDefault="00990D62" w:rsidP="00925C9F">
      <w:pPr>
        <w:jc w:val="both"/>
      </w:pPr>
      <w:r w:rsidRPr="002C197F">
        <w:rPr>
          <w:noProof/>
          <w:lang w:eastAsia="en-US"/>
        </w:rPr>
        <mc:AlternateContent>
          <mc:Choice Requires="wps">
            <w:drawing>
              <wp:anchor distT="0" distB="0" distL="114300" distR="114300" simplePos="0" relativeHeight="251650560" behindDoc="0" locked="0" layoutInCell="1" allowOverlap="1" wp14:anchorId="4D27FFE1" wp14:editId="68FD9FD3">
                <wp:simplePos x="0" y="0"/>
                <wp:positionH relativeFrom="column">
                  <wp:posOffset>4634151</wp:posOffset>
                </wp:positionH>
                <wp:positionV relativeFrom="paragraph">
                  <wp:posOffset>152593</wp:posOffset>
                </wp:positionV>
                <wp:extent cx="513016" cy="311967"/>
                <wp:effectExtent l="0" t="0" r="0" b="0"/>
                <wp:wrapNone/>
                <wp:docPr id="28"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62DBE16F" w14:textId="6CE7EE1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wps:txbx>
                      <wps:bodyPr wrap="square" rtlCol="0">
                        <a:noAutofit/>
                      </wps:bodyPr>
                    </wps:wsp>
                  </a:graphicData>
                </a:graphic>
              </wp:anchor>
            </w:drawing>
          </mc:Choice>
          <mc:Fallback>
            <w:pict>
              <v:shape w14:anchorId="4D27FFE1" id="_x0000_s1051" type="#_x0000_t202" style="position:absolute;left:0;text-align:left;margin-left:364.9pt;margin-top:12pt;width:40.4pt;height:24.5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" filled="f" stroked="f">
                <v:textbox>
                  <w:txbxContent>
                    <w:p w14:paraId="62DBE16F" w14:textId="6CE7EE1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v:textbox>
              </v:shape>
            </w:pict>
          </mc:Fallback>
        </mc:AlternateContent>
      </w:r>
      <w:r w:rsidR="00A96C05" w:rsidRPr="002C197F">
        <w:rPr>
          <w:noProof/>
          <w:lang w:eastAsia="en-US"/>
        </w:rPr>
        <mc:AlternateContent>
          <mc:Choice Requires="wps">
            <w:drawing>
              <wp:anchor distT="0" distB="0" distL="114300" distR="114300" simplePos="0" relativeHeight="251648512" behindDoc="0" locked="0" layoutInCell="1" allowOverlap="1" wp14:anchorId="47DF0FAE" wp14:editId="64E9551D">
                <wp:simplePos x="0" y="0"/>
                <wp:positionH relativeFrom="column">
                  <wp:posOffset>2419350</wp:posOffset>
                </wp:positionH>
                <wp:positionV relativeFrom="paragraph">
                  <wp:posOffset>236220</wp:posOffset>
                </wp:positionV>
                <wp:extent cx="512445" cy="311785"/>
                <wp:effectExtent l="0" t="0" r="0" b="0"/>
                <wp:wrapNone/>
                <wp:docPr id="26"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7B30FFB" w14:textId="15711348"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wps:txbx>
                      <wps:bodyPr wrap="square" rtlCol="0">
                        <a:noAutofit/>
                      </wps:bodyPr>
                    </wps:wsp>
                  </a:graphicData>
                </a:graphic>
              </wp:anchor>
            </w:drawing>
          </mc:Choice>
          <mc:Fallback>
            <w:pict>
              <v:shape w14:anchorId="47DF0FAE" id="_x0000_s1052" type="#_x0000_t202" style="position:absolute;left:0;text-align:left;margin-left:190.5pt;margin-top:18.6pt;width:40.35pt;height:24.5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" filled="f" stroked="f">
                <v:textbox>
                  <w:txbxContent>
                    <w:p w14:paraId="47B30FFB" w14:textId="15711348"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v:textbox>
              </v:shape>
            </w:pict>
          </mc:Fallback>
        </mc:AlternateContent>
      </w:r>
      <w:r w:rsidR="00A96C05" w:rsidRPr="002C197F">
        <w:rPr>
          <w:noProof/>
          <w:lang w:eastAsia="en-US"/>
        </w:rPr>
        <mc:AlternateContent>
          <mc:Choice Requires="wps">
            <w:drawing>
              <wp:anchor distT="0" distB="0" distL="114300" distR="114300" simplePos="0" relativeHeight="251647488" behindDoc="0" locked="0" layoutInCell="1" allowOverlap="1" wp14:anchorId="459023B7" wp14:editId="66733637">
                <wp:simplePos x="0" y="0"/>
                <wp:positionH relativeFrom="column">
                  <wp:posOffset>619125</wp:posOffset>
                </wp:positionH>
                <wp:positionV relativeFrom="paragraph">
                  <wp:posOffset>230505</wp:posOffset>
                </wp:positionV>
                <wp:extent cx="512445" cy="311785"/>
                <wp:effectExtent l="0" t="0" r="0" b="0"/>
                <wp:wrapNone/>
                <wp:docPr id="25"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33632550" w14:textId="33F47FBB"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wps:txbx>
                      <wps:bodyPr wrap="square" rtlCol="0">
                        <a:noAutofit/>
                      </wps:bodyPr>
                    </wps:wsp>
                  </a:graphicData>
                </a:graphic>
              </wp:anchor>
            </w:drawing>
          </mc:Choice>
          <mc:Fallback>
            <w:pict>
              <v:shape w14:anchorId="459023B7" id="_x0000_s1053" type="#_x0000_t202" style="position:absolute;left:0;text-align:left;margin-left:48.75pt;margin-top:18.15pt;width:40.35pt;height:24.5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" filled="f" stroked="f">
                <v:textbox>
                  <w:txbxContent>
                    <w:p w14:paraId="33632550" w14:textId="33F47FBB"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v:textbox>
              </v:shape>
            </w:pict>
          </mc:Fallback>
        </mc:AlternateContent>
      </w:r>
    </w:p>
    <w:p w14:paraId="502DA371" w14:textId="33587FCE" w:rsidR="008D312E" w:rsidRPr="002C197F" w:rsidRDefault="008D312E" w:rsidP="00925C9F">
      <w:pPr>
        <w:jc w:val="both"/>
      </w:pPr>
    </w:p>
    <w:p w14:paraId="3620FAF6" w14:textId="3E19984D" w:rsidR="008D312E" w:rsidRPr="002C197F" w:rsidRDefault="008D312E" w:rsidP="00925C9F">
      <w:pPr>
        <w:jc w:val="both"/>
      </w:pPr>
    </w:p>
    <w:p w14:paraId="544917A2" w14:textId="76F48A93" w:rsidR="008D312E" w:rsidRPr="002C197F" w:rsidRDefault="00A96C05" w:rsidP="00925C9F">
      <w:pPr>
        <w:jc w:val="both"/>
      </w:pPr>
      <w:r w:rsidRPr="002C197F">
        <w:rPr>
          <w:noProof/>
          <w:lang w:eastAsia="en-US"/>
        </w:rPr>
        <mc:AlternateContent>
          <mc:Choice Requires="wps">
            <w:drawing>
              <wp:anchor distT="0" distB="0" distL="114300" distR="114300" simplePos="0" relativeHeight="251651584" behindDoc="0" locked="0" layoutInCell="1" allowOverlap="1" wp14:anchorId="7AC99879" wp14:editId="6CF3BF68">
                <wp:simplePos x="0" y="0"/>
                <wp:positionH relativeFrom="column">
                  <wp:posOffset>3448050</wp:posOffset>
                </wp:positionH>
                <wp:positionV relativeFrom="paragraph">
                  <wp:posOffset>38100</wp:posOffset>
                </wp:positionV>
                <wp:extent cx="513016" cy="311967"/>
                <wp:effectExtent l="0" t="0" r="0" b="0"/>
                <wp:wrapNone/>
                <wp:docPr id="29"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3F118BAA" w14:textId="14B10069"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wps:txbx>
                      <wps:bodyPr wrap="square" rtlCol="0">
                        <a:noAutofit/>
                      </wps:bodyPr>
                    </wps:wsp>
                  </a:graphicData>
                </a:graphic>
              </wp:anchor>
            </w:drawing>
          </mc:Choice>
          <mc:Fallback>
            <w:pict>
              <v:shape w14:anchorId="7AC99879" id="_x0000_s1054" type="#_x0000_t202" style="position:absolute;left:0;text-align:left;margin-left:271.5pt;margin-top:3pt;width:40.4pt;height:24.5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" filled="f" stroked="f">
                <v:textbox>
                  <w:txbxContent>
                    <w:p w14:paraId="3F118BAA" w14:textId="14B10069"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v:textbox>
              </v:shape>
            </w:pict>
          </mc:Fallback>
        </mc:AlternateContent>
      </w:r>
    </w:p>
    <w:p w14:paraId="12FD6E3F" w14:textId="77777777" w:rsidR="008D312E" w:rsidRPr="002C197F" w:rsidRDefault="008D312E" w:rsidP="00925C9F">
      <w:pPr>
        <w:jc w:val="both"/>
      </w:pPr>
    </w:p>
    <w:p w14:paraId="05C0FB13" w14:textId="77777777" w:rsidR="008D312E" w:rsidRPr="002C197F" w:rsidRDefault="008D312E" w:rsidP="00925C9F">
      <w:pPr>
        <w:jc w:val="both"/>
      </w:pPr>
    </w:p>
    <w:p w14:paraId="7481559F" w14:textId="77777777" w:rsidR="00CE6E71" w:rsidRPr="002C197F" w:rsidRDefault="00CE6E71" w:rsidP="00925C9F">
      <w:pPr>
        <w:jc w:val="both"/>
      </w:pPr>
    </w:p>
    <w:p w14:paraId="72873351" w14:textId="77777777" w:rsidR="00CE6E71" w:rsidRPr="002C197F" w:rsidRDefault="00CE6E71" w:rsidP="00925C9F">
      <w:pPr>
        <w:jc w:val="both"/>
      </w:pPr>
    </w:p>
    <w:p w14:paraId="51A2FAEE" w14:textId="6C24F1E7" w:rsidR="00CE6E71" w:rsidRPr="002C197F" w:rsidRDefault="00AB49BC" w:rsidP="00925C9F">
      <w:pPr>
        <w:pStyle w:val="Heading2"/>
        <w:numPr>
          <w:ilvl w:val="1"/>
          <w:numId w:val="8"/>
        </w:numPr>
        <w:jc w:val="both"/>
        <w:rPr>
          <w:rFonts w:ascii="Calibri" w:hAnsi="Calibri"/>
        </w:rPr>
      </w:pPr>
      <w:bookmarkStart w:id="17" w:name="_Toc440535980"/>
      <w:r w:rsidRPr="002C197F">
        <w:rPr>
          <w:rFonts w:ascii="Calibri" w:hAnsi="Calibri"/>
        </w:rPr>
        <w:lastRenderedPageBreak/>
        <w:t>Features extraction</w:t>
      </w:r>
      <w:bookmarkEnd w:id="17"/>
    </w:p>
    <w:p w14:paraId="6552AC51" w14:textId="01F65382" w:rsidR="001E2366" w:rsidRDefault="009B1104" w:rsidP="00925C9F">
      <w:pPr>
        <w:jc w:val="both"/>
      </w:pPr>
      <w:r w:rsidRPr="009B1104">
        <w:t>The features are the characteristics which describe</w:t>
      </w:r>
      <w:del w:id="18" w:author="Grassi Sara" w:date="2016-01-22T08:25:00Z">
        <w:r w:rsidRPr="009B1104" w:rsidDel="00FA51C6">
          <w:delText>s</w:delText>
        </w:r>
      </w:del>
      <w:r w:rsidRPr="009B1104">
        <w:t xml:space="preserve"> the signals and allow the automatic distinction of species. A simple feature could be t</w:t>
      </w:r>
      <w:r w:rsidR="0074578F">
        <w:t>he main frequency (see section 3.1.3</w:t>
      </w:r>
      <w:r w:rsidRPr="009B1104">
        <w:t>), it varies between the species, so depending on the main frequency of the record to identify</w:t>
      </w:r>
      <w:del w:id="19" w:author="Grassi Sara" w:date="2016-01-20T10:48:00Z">
        <w:r w:rsidRPr="009B1104" w:rsidDel="008C7009">
          <w:delText xml:space="preserve">, </w:delText>
        </w:r>
        <w:r w:rsidR="001900E5" w:rsidRPr="009B1104" w:rsidDel="008C7009">
          <w:delText>and</w:delText>
        </w:r>
      </w:del>
      <w:r w:rsidR="001900E5" w:rsidRPr="009B1104">
        <w:t xml:space="preserve"> one</w:t>
      </w:r>
      <w:r w:rsidRPr="009B1104">
        <w:t xml:space="preserve"> can determine which species it is. But as many species have a similar main frequency or a main frequency with a large variance, we should add other features that allow distinction between species.</w:t>
      </w:r>
    </w:p>
    <w:p w14:paraId="550B944A" w14:textId="1F9E727E" w:rsidR="001E2366" w:rsidRPr="002C197F" w:rsidRDefault="001E2366" w:rsidP="00925C9F">
      <w:pPr>
        <w:jc w:val="both"/>
      </w:pPr>
      <w:r w:rsidRPr="002C197F">
        <w:t>To extract these features, one have to cut the signal into frames, then the features will be calculate</w:t>
      </w:r>
      <w:ins w:id="20" w:author="Grassi Sara" w:date="2016-01-22T08:33:00Z">
        <w:r w:rsidR="00A71865">
          <w:t>d</w:t>
        </w:r>
      </w:ins>
      <w:r w:rsidRPr="002C197F">
        <w:t xml:space="preserve"> for each frame. We tried two methods to cut these frames: fixed frame-length and variabl</w:t>
      </w:r>
      <w:r w:rsidR="00E73A21">
        <w:t>e frame-length, according to [1</w:t>
      </w:r>
      <w:r w:rsidRPr="002C197F">
        <w:t>].</w:t>
      </w:r>
    </w:p>
    <w:p w14:paraId="25FAA0CC" w14:textId="62E9A6C1" w:rsidR="00AB49BC" w:rsidRDefault="00AB49BC" w:rsidP="00925C9F">
      <w:pPr>
        <w:pStyle w:val="Heading2"/>
        <w:numPr>
          <w:ilvl w:val="2"/>
          <w:numId w:val="8"/>
        </w:numPr>
        <w:jc w:val="both"/>
        <w:rPr>
          <w:rFonts w:ascii="Calibri" w:hAnsi="Calibri"/>
        </w:rPr>
      </w:pPr>
      <w:bookmarkStart w:id="21" w:name="_Toc440535981"/>
      <w:r w:rsidRPr="002C197F">
        <w:rPr>
          <w:rFonts w:ascii="Calibri" w:hAnsi="Calibri"/>
        </w:rPr>
        <w:t>Pre-processing</w:t>
      </w:r>
      <w:bookmarkEnd w:id="21"/>
    </w:p>
    <w:p w14:paraId="55E01BE9" w14:textId="04750247" w:rsidR="005C05C5" w:rsidRPr="005C05C5" w:rsidRDefault="005C05C5" w:rsidP="00925C9F">
      <w:pPr>
        <w:jc w:val="both"/>
      </w:pPr>
      <w:r w:rsidRPr="005C05C5">
        <w:t>Before extracting the features, few operations are applied to the signal</w:t>
      </w:r>
      <w:r w:rsidR="00D723B1">
        <w:t xml:space="preserve"> a</w:t>
      </w:r>
      <w:r w:rsidRPr="005C05C5">
        <w:t xml:space="preserve">s shown in figure </w:t>
      </w:r>
      <w:r w:rsidR="003D2D2B">
        <w:t>2</w:t>
      </w:r>
      <w:r>
        <w:t>.</w:t>
      </w:r>
    </w:p>
    <w:p w14:paraId="2A257217" w14:textId="0B4FCBA9" w:rsidR="005C05C5" w:rsidRDefault="005C05C5" w:rsidP="00925C9F">
      <w:pPr>
        <w:jc w:val="both"/>
      </w:pPr>
      <w:r w:rsidRPr="002C197F">
        <w:t>Segments of all-zero values at the beginning and at the end are remove</w:t>
      </w:r>
      <w:r w:rsidR="00D101C8">
        <w:t>d</w:t>
      </w:r>
      <w:r w:rsidRPr="002C197F">
        <w:t xml:space="preserve"> as </w:t>
      </w:r>
      <w:r w:rsidR="00E73A21">
        <w:t>well as segments longer than 10 m</w:t>
      </w:r>
      <w:r w:rsidRPr="002C197F">
        <w:t xml:space="preserve">s placed within the signal. </w:t>
      </w:r>
      <w:del w:id="22" w:author="Grassi Sara" w:date="2016-01-20T11:07:00Z">
        <w:r w:rsidRPr="002C197F" w:rsidDel="00D24617">
          <w:delText xml:space="preserve">We’re </w:delText>
        </w:r>
      </w:del>
      <w:ins w:id="23" w:author="Grassi Sara" w:date="2016-01-20T11:07:00Z">
        <w:r w:rsidR="00D24617" w:rsidRPr="002C197F">
          <w:t>We</w:t>
        </w:r>
        <w:r w:rsidR="00D24617">
          <w:t xml:space="preserve"> a</w:t>
        </w:r>
        <w:r w:rsidR="00D24617" w:rsidRPr="002C197F">
          <w:t xml:space="preserve">re </w:t>
        </w:r>
      </w:ins>
      <w:r w:rsidRPr="002C197F">
        <w:t>doing this because some files contain this unnatural segments as if they were modified after recording.</w:t>
      </w:r>
    </w:p>
    <w:p w14:paraId="6B48EA35" w14:textId="677195EF" w:rsidR="005C05C5" w:rsidRDefault="005C05C5" w:rsidP="00925C9F">
      <w:pPr>
        <w:jc w:val="both"/>
      </w:pPr>
      <w:r>
        <w:t xml:space="preserve">The files in the database were recorded at different sampling frequencies, all higher than 44.1 kHz. As a first step, we resample them to have all the same sampling frequency of 44.1 kHz. This means that they have a bandwidth (available frequencies) of 22 kHz, </w:t>
      </w:r>
      <w:r w:rsidRPr="002C197F">
        <w:t>according to Nyquist-Shannon theorem, which is enough to cover the spectra of the orthoptera</w:t>
      </w:r>
      <w:r w:rsidR="00D101C8">
        <w:t xml:space="preserve"> songs</w:t>
      </w:r>
      <w:r w:rsidRPr="002C197F">
        <w:t>.</w:t>
      </w:r>
    </w:p>
    <w:p w14:paraId="57CE8D95" w14:textId="2E8144C7" w:rsidR="005C05C5" w:rsidRDefault="005C05C5" w:rsidP="00925C9F">
      <w:pPr>
        <w:jc w:val="both"/>
      </w:pPr>
      <w:r>
        <w:t>Some files were recorded in stereo and other in mono. In all cases we selected the first channel.</w:t>
      </w:r>
      <w:r w:rsidR="004D23CD">
        <w:t xml:space="preserve"> </w:t>
      </w:r>
      <w:r>
        <w:t xml:space="preserve">Then, for each recording, we </w:t>
      </w:r>
      <w:r w:rsidRPr="005C05C5">
        <w:t>remove</w:t>
      </w:r>
      <w:r>
        <w:t>d</w:t>
      </w:r>
      <w:r w:rsidRPr="005C05C5">
        <w:t xml:space="preserve"> the</w:t>
      </w:r>
      <w:r>
        <w:t xml:space="preserve"> mean</w:t>
      </w:r>
      <w:r w:rsidRPr="005C05C5">
        <w:t xml:space="preserve"> </w:t>
      </w:r>
      <w:r>
        <w:t>(</w:t>
      </w:r>
      <w:r w:rsidRPr="005C05C5">
        <w:t>DC offset</w:t>
      </w:r>
      <w:r>
        <w:t>)</w:t>
      </w:r>
      <w:r w:rsidRPr="005C05C5">
        <w:t xml:space="preserve"> </w:t>
      </w:r>
      <w:r w:rsidR="003D2D2B">
        <w:t>and divided by the maximum of the absolute value so that the signal is in the [-1, 1] range.</w:t>
      </w:r>
      <w:r w:rsidRPr="002C197F">
        <w:rPr>
          <w:noProof/>
          <w:lang w:eastAsia="en-US"/>
        </w:rPr>
        <w:drawing>
          <wp:anchor distT="0" distB="0" distL="114300" distR="114300" simplePos="0" relativeHeight="251655680" behindDoc="0" locked="0" layoutInCell="1" allowOverlap="1" wp14:anchorId="6148902C" wp14:editId="5E02FA68">
            <wp:simplePos x="0" y="0"/>
            <wp:positionH relativeFrom="column">
              <wp:posOffset>0</wp:posOffset>
            </wp:positionH>
            <wp:positionV relativeFrom="paragraph">
              <wp:posOffset>334010</wp:posOffset>
            </wp:positionV>
            <wp:extent cx="5534025" cy="2543810"/>
            <wp:effectExtent l="0" t="0" r="47625" b="0"/>
            <wp:wrapTight wrapText="bothSides">
              <wp:wrapPolygon edited="0">
                <wp:start x="0" y="3235"/>
                <wp:lineTo x="0" y="9220"/>
                <wp:lineTo x="19183" y="11323"/>
                <wp:lineTo x="6394" y="12455"/>
                <wp:lineTo x="5651" y="12455"/>
                <wp:lineTo x="5725" y="18279"/>
                <wp:lineTo x="21637" y="18279"/>
                <wp:lineTo x="21712" y="12779"/>
                <wp:lineTo x="21414" y="12455"/>
                <wp:lineTo x="19853" y="11323"/>
                <wp:lineTo x="21712" y="8897"/>
                <wp:lineTo x="21637" y="3235"/>
                <wp:lineTo x="0" y="3235"/>
              </wp:wrapPolygon>
            </wp:wrapTight>
            <wp:docPr id="54" name="Diagramme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2C197F">
        <w:rPr>
          <w:noProof/>
          <w:lang w:eastAsia="en-US"/>
        </w:rPr>
        <mc:AlternateContent>
          <mc:Choice Requires="wps">
            <w:drawing>
              <wp:anchor distT="0" distB="0" distL="114300" distR="114300" simplePos="0" relativeHeight="251658752" behindDoc="0" locked="0" layoutInCell="1" allowOverlap="1" wp14:anchorId="3BDAC454" wp14:editId="334D4AEA">
                <wp:simplePos x="0" y="0"/>
                <wp:positionH relativeFrom="column">
                  <wp:posOffset>71120</wp:posOffset>
                </wp:positionH>
                <wp:positionV relativeFrom="paragraph">
                  <wp:posOffset>2673985</wp:posOffset>
                </wp:positionV>
                <wp:extent cx="5060315" cy="273685"/>
                <wp:effectExtent l="0" t="0" r="6985" b="0"/>
                <wp:wrapTight wrapText="bothSides">
                  <wp:wrapPolygon edited="0">
                    <wp:start x="0" y="0"/>
                    <wp:lineTo x="0" y="19545"/>
                    <wp:lineTo x="21549" y="19545"/>
                    <wp:lineTo x="21549" y="0"/>
                    <wp:lineTo x="0" y="0"/>
                  </wp:wrapPolygon>
                </wp:wrapTight>
                <wp:docPr id="55" name="Zone de texte 55"/>
                <wp:cNvGraphicFramePr/>
                <a:graphic xmlns:a="http://schemas.openxmlformats.org/drawingml/2006/main">
                  <a:graphicData uri="http://schemas.microsoft.com/office/word/2010/wordprocessingShape">
                    <wps:wsp>
                      <wps:cNvSpPr txBox="1"/>
                      <wps:spPr>
                        <a:xfrm>
                          <a:off x="0" y="0"/>
                          <a:ext cx="5060315" cy="273685"/>
                        </a:xfrm>
                        <a:prstGeom prst="rect">
                          <a:avLst/>
                        </a:prstGeom>
                        <a:solidFill>
                          <a:prstClr val="white"/>
                        </a:solidFill>
                        <a:ln>
                          <a:noFill/>
                        </a:ln>
                        <a:effectLst/>
                      </wps:spPr>
                      <wps:txbx>
                        <w:txbxContent>
                          <w:p w14:paraId="3E2470EB" w14:textId="34A041AE" w:rsidR="00DB4C1D" w:rsidRPr="005F2CE0" w:rsidRDefault="00DB4C1D" w:rsidP="005C05C5">
                            <w:pPr>
                              <w:pStyle w:val="Caption"/>
                              <w:rPr>
                                <w:noProof/>
                                <w:sz w:val="24"/>
                              </w:rPr>
                            </w:pPr>
                            <w:r>
                              <w:t>Figure 2: O</w:t>
                            </w:r>
                            <w:r w:rsidRPr="006F300E">
                              <w:t>verview of the pre-processing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DAC454" id="Zone de texte 55" o:spid="_x0000_s1055" type="#_x0000_t202" style="position:absolute;left:0;text-align:left;margin-left:5.6pt;margin-top:210.55pt;width:398.45pt;height:21.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" stroked="f">
                <v:textbox inset="0,0,0,0">
                  <w:txbxContent>
                    <w:p w14:paraId="3E2470EB" w14:textId="34A041AE" w:rsidR="00DB4C1D" w:rsidRPr="005F2CE0" w:rsidRDefault="00DB4C1D" w:rsidP="005C05C5">
                      <w:pPr>
                        <w:pStyle w:val="Caption"/>
                        <w:rPr>
                          <w:noProof/>
                          <w:sz w:val="24"/>
                        </w:rPr>
                      </w:pPr>
                      <w:r>
                        <w:t>Figure 2: O</w:t>
                      </w:r>
                      <w:r w:rsidRPr="006F300E">
                        <w:t>verview of the pre-processing operations</w:t>
                      </w:r>
                    </w:p>
                  </w:txbxContent>
                </v:textbox>
                <w10:wrap type="tight"/>
              </v:shape>
            </w:pict>
          </mc:Fallback>
        </mc:AlternateContent>
      </w:r>
    </w:p>
    <w:p w14:paraId="2A1A6FD0" w14:textId="77777777" w:rsidR="005C05C5" w:rsidRDefault="005C05C5" w:rsidP="00925C9F">
      <w:pPr>
        <w:jc w:val="both"/>
      </w:pPr>
    </w:p>
    <w:p w14:paraId="53403A81" w14:textId="77777777" w:rsidR="005C05C5" w:rsidRDefault="005C05C5" w:rsidP="00925C9F">
      <w:pPr>
        <w:jc w:val="both"/>
      </w:pPr>
    </w:p>
    <w:p w14:paraId="411ADCAD" w14:textId="77777777" w:rsidR="005C05C5" w:rsidRPr="002C197F" w:rsidRDefault="005C05C5" w:rsidP="00925C9F">
      <w:pPr>
        <w:jc w:val="both"/>
      </w:pPr>
    </w:p>
    <w:p w14:paraId="22BA2FF3" w14:textId="48F2ECAE" w:rsidR="0034290C" w:rsidRPr="0034290C" w:rsidRDefault="00AB49BC" w:rsidP="00925C9F">
      <w:pPr>
        <w:pStyle w:val="Heading2"/>
        <w:numPr>
          <w:ilvl w:val="2"/>
          <w:numId w:val="8"/>
        </w:numPr>
        <w:jc w:val="both"/>
        <w:rPr>
          <w:rFonts w:ascii="Calibri" w:hAnsi="Calibri"/>
        </w:rPr>
      </w:pPr>
      <w:bookmarkStart w:id="24" w:name="_Toc440535982"/>
      <w:r w:rsidRPr="002C197F">
        <w:rPr>
          <w:rFonts w:ascii="Calibri" w:hAnsi="Calibri"/>
        </w:rPr>
        <w:lastRenderedPageBreak/>
        <w:t>Fixed frame-length method</w:t>
      </w:r>
      <w:bookmarkEnd w:id="24"/>
    </w:p>
    <w:p w14:paraId="6886A150" w14:textId="581C8518" w:rsidR="00413204" w:rsidRDefault="002C197F" w:rsidP="00925C9F">
      <w:pPr>
        <w:jc w:val="both"/>
      </w:pPr>
      <w:r>
        <w:t>In this method, w</w:t>
      </w:r>
      <w:r w:rsidRPr="002C197F">
        <w:t xml:space="preserve">e cut </w:t>
      </w:r>
      <w:r>
        <w:t>the signal into fixed frames of 100</w:t>
      </w:r>
      <w:r w:rsidR="00E73A21">
        <w:t xml:space="preserve"> </w:t>
      </w:r>
      <w:r>
        <w:t xml:space="preserve">ms, thus having a length of </w:t>
      </w:r>
      <w:ins w:id="25" w:author="Grassi Sara" w:date="2016-01-20T11:22:00Z">
        <w:r w:rsidR="000672D9">
          <w:t>M</w:t>
        </w:r>
      </w:ins>
      <w:del w:id="26" w:author="Grassi Sara" w:date="2016-01-20T11:22:00Z">
        <w:r w:rsidR="006E01D9" w:rsidDel="000672D9">
          <w:delText>L</w:delText>
        </w:r>
      </w:del>
      <w:r w:rsidR="006E01D9">
        <w:t> = </w:t>
      </w:r>
      <w:r>
        <w:t>4’410 samples. The frames are overlapping by 95 %, which means the frames are moving by step</w:t>
      </w:r>
      <w:r w:rsidR="006E01D9">
        <w:t>s</w:t>
      </w:r>
      <w:r>
        <w:t xml:space="preserve"> of 5 ms. </w:t>
      </w:r>
      <w:r w:rsidR="00AA6AF4">
        <w:t>Then</w:t>
      </w:r>
      <w:r>
        <w:t xml:space="preserve">, </w:t>
      </w:r>
      <w:r w:rsidR="00AA6AF4">
        <w:t xml:space="preserve">we windowed </w:t>
      </w:r>
      <w:r>
        <w:t>each frame</w:t>
      </w:r>
      <w:del w:id="27" w:author="Grassi Sara" w:date="2016-01-22T08:35:00Z">
        <w:r w:rsidDel="003C4986">
          <w:delText>s</w:delText>
        </w:r>
      </w:del>
      <w:r w:rsidR="00AA6AF4">
        <w:t xml:space="preserve"> using </w:t>
      </w:r>
      <w:r w:rsidR="006E01D9">
        <w:t xml:space="preserve">a </w:t>
      </w:r>
      <w:r w:rsidR="00AA6AF4">
        <w:t xml:space="preserve">Hamming window. </w:t>
      </w:r>
    </w:p>
    <w:tbl>
      <w:tblPr>
        <w:tblStyle w:val="Tabledtat"/>
        <w:tblW w:w="0" w:type="auto"/>
        <w:tblLook w:val="04A0" w:firstRow="1" w:lastRow="0" w:firstColumn="1" w:lastColumn="0" w:noHBand="0" w:noVBand="1"/>
      </w:tblPr>
      <w:tblGrid>
        <w:gridCol w:w="8188"/>
        <w:gridCol w:w="592"/>
      </w:tblGrid>
      <w:tr w:rsidR="006E01D9" w14:paraId="67468D30" w14:textId="77777777" w:rsidTr="00184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69F578F" w14:textId="51DAC4AB" w:rsidR="006E01D9" w:rsidRPr="002F1082" w:rsidRDefault="006E01D9" w:rsidP="00E952BF">
            <w:pPr>
              <w:jc w:val="both"/>
              <w:rPr>
                <w:b w:val="0"/>
              </w:rPr>
            </w:pPr>
            <m:oMathPara>
              <m:oMath>
                <m:r>
                  <m:rPr>
                    <m:sty m:val="bi"/>
                  </m:rPr>
                  <w:rPr>
                    <w:rFonts w:ascii="Cambria Math" w:hAnsi="Cambria Math"/>
                  </w:rPr>
                  <m:t>W</m:t>
                </m:r>
                <m:d>
                  <m:dPr>
                    <m:ctrlPr>
                      <w:rPr>
                        <w:rFonts w:ascii="Cambria Math" w:hAnsi="Cambria Math"/>
                        <w:b w:val="0"/>
                        <w:i/>
                      </w:rPr>
                    </m:ctrlPr>
                  </m:dPr>
                  <m:e>
                    <m:r>
                      <w:del w:id="28" w:author="Grassi Sara" w:date="2016-01-20T11:22:00Z">
                        <m:rPr>
                          <m:sty m:val="bi"/>
                        </m:rPr>
                        <w:rPr>
                          <w:rFonts w:ascii="Cambria Math" w:hAnsi="Cambria Math"/>
                        </w:rPr>
                        <m:t>n</m:t>
                      </w:del>
                    </m:r>
                    <m:r>
                      <w:ins w:id="29" w:author="Grassi Sara" w:date="2016-01-20T11:22:00Z">
                        <m:rPr>
                          <m:sty m:val="bi"/>
                        </m:rPr>
                        <w:rPr>
                          <w:rFonts w:ascii="Cambria Math" w:hAnsi="Cambria Math"/>
                        </w:rPr>
                        <m:t>m</m:t>
                      </w:ins>
                    </m:r>
                  </m:e>
                </m:d>
                <m:r>
                  <m:rPr>
                    <m:sty m:val="bi"/>
                  </m:rPr>
                  <w:rPr>
                    <w:rFonts w:ascii="Cambria Math" w:hAnsi="Cambria Math"/>
                  </w:rPr>
                  <m:t>=0.54-0.46*</m:t>
                </m:r>
                <m:func>
                  <m:funcPr>
                    <m:ctrlPr>
                      <w:rPr>
                        <w:rFonts w:ascii="Cambria Math" w:hAnsi="Cambria Math"/>
                        <w:b w:val="0"/>
                      </w:rPr>
                    </m:ctrlPr>
                  </m:funcPr>
                  <m:fName>
                    <m:r>
                      <m:rPr>
                        <m:sty m:val="b"/>
                      </m:rPr>
                      <w:rPr>
                        <w:rFonts w:ascii="Cambria Math" w:hAnsi="Cambria Math"/>
                      </w:rPr>
                      <m:t>cos</m:t>
                    </m:r>
                    <m:ctrlPr>
                      <w:rPr>
                        <w:rFonts w:ascii="Cambria Math" w:hAnsi="Cambria Math"/>
                        <w:b w:val="0"/>
                        <w:i/>
                      </w:rPr>
                    </m:ctrlPr>
                  </m:fName>
                  <m:e>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2</m:t>
                            </m:r>
                            <m:r>
                              <m:rPr>
                                <m:sty m:val="bi"/>
                              </m:rPr>
                              <w:rPr>
                                <w:rFonts w:ascii="Cambria Math" w:hAnsi="Cambria Math"/>
                              </w:rPr>
                              <m:t>π</m:t>
                            </m:r>
                            <m:r>
                              <w:del w:id="30" w:author="Grassi Sara" w:date="2016-01-20T11:22:00Z">
                                <m:rPr>
                                  <m:sty m:val="bi"/>
                                </m:rPr>
                                <w:rPr>
                                  <w:rFonts w:ascii="Cambria Math" w:hAnsi="Cambria Math"/>
                                </w:rPr>
                                <m:t>n</m:t>
                              </w:del>
                            </m:r>
                            <m:r>
                              <w:ins w:id="31" w:author="Grassi Sara" w:date="2016-01-20T11:22:00Z">
                                <m:rPr>
                                  <m:sty m:val="bi"/>
                                </m:rPr>
                                <w:rPr>
                                  <w:rFonts w:ascii="Cambria Math" w:hAnsi="Cambria Math"/>
                                </w:rPr>
                                <m:t>m</m:t>
                              </w:ins>
                            </m:r>
                          </m:num>
                          <m:den>
                            <m:r>
                              <w:del w:id="32" w:author="Grassi Sara" w:date="2016-01-20T23:28:00Z">
                                <m:rPr>
                                  <m:sty m:val="bi"/>
                                </m:rPr>
                                <w:rPr>
                                  <w:rFonts w:ascii="Cambria Math" w:hAnsi="Cambria Math"/>
                                </w:rPr>
                                <m:t>N</m:t>
                              </w:del>
                            </m:r>
                            <m:r>
                              <w:ins w:id="33" w:author="Grassi Sara" w:date="2016-01-20T23:28:00Z">
                                <m:rPr>
                                  <m:sty m:val="bi"/>
                                </m:rPr>
                                <w:rPr>
                                  <w:rFonts w:ascii="Cambria Math" w:hAnsi="Cambria Math"/>
                                </w:rPr>
                                <m:t>M</m:t>
                              </w:ins>
                            </m:r>
                          </m:den>
                        </m:f>
                      </m:e>
                    </m:d>
                  </m:e>
                </m:func>
                <m:r>
                  <m:rPr>
                    <m:sty m:val="bi"/>
                  </m:rPr>
                  <w:rPr>
                    <w:rFonts w:ascii="Cambria Math" w:hAnsi="Cambria Math"/>
                  </w:rPr>
                  <m:t>,</m:t>
                </m:r>
                <m:r>
                  <w:ins w:id="34" w:author="Grassi Sara" w:date="2016-01-20T11:23:00Z">
                    <m:rPr>
                      <m:sty m:val="bi"/>
                    </m:rPr>
                    <w:rPr>
                      <w:rFonts w:ascii="Cambria Math" w:hAnsi="Cambria Math"/>
                    </w:rPr>
                    <m:t xml:space="preserve"> </m:t>
                  </w:ins>
                </m:r>
                <m:r>
                  <w:del w:id="35" w:author="Grassi Sara" w:date="2016-01-20T11:22:00Z">
                    <m:rPr>
                      <m:sty m:val="bi"/>
                    </m:rPr>
                    <w:rPr>
                      <w:rFonts w:ascii="Cambria Math" w:hAnsi="Cambria Math"/>
                    </w:rPr>
                    <m:t xml:space="preserve"> n</m:t>
                  </w:del>
                </m:r>
                <m:r>
                  <w:ins w:id="36" w:author="Grassi Sara" w:date="2016-01-20T11:22:00Z">
                    <m:rPr>
                      <m:sty m:val="bi"/>
                    </m:rPr>
                    <w:rPr>
                      <w:rFonts w:ascii="Cambria Math" w:hAnsi="Cambria Math"/>
                    </w:rPr>
                    <m:t>m</m:t>
                  </w:ins>
                </m:r>
                <m:r>
                  <m:rPr>
                    <m:sty m:val="bi"/>
                  </m:rPr>
                  <w:rPr>
                    <w:rFonts w:ascii="Cambria Math" w:hAnsi="Cambria Math"/>
                  </w:rPr>
                  <m:t>=0, …,</m:t>
                </m:r>
                <m:r>
                  <w:ins w:id="37" w:author="Grassi Sara" w:date="2016-01-20T11:22:00Z">
                    <m:rPr>
                      <m:sty m:val="bi"/>
                    </m:rPr>
                    <w:rPr>
                      <w:rFonts w:ascii="Cambria Math" w:hAnsi="Cambria Math"/>
                    </w:rPr>
                    <m:t>M</m:t>
                  </w:ins>
                </m:r>
                <m:r>
                  <w:del w:id="38" w:author="Grassi Sara" w:date="2016-01-20T11:22:00Z">
                    <m:rPr>
                      <m:sty m:val="bi"/>
                    </m:rPr>
                    <w:rPr>
                      <w:rFonts w:ascii="Cambria Math" w:hAnsi="Cambria Math"/>
                    </w:rPr>
                    <m:t>L</m:t>
                  </w:del>
                </m:r>
                <m:r>
                  <m:rPr>
                    <m:sty m:val="bi"/>
                  </m:rPr>
                  <w:rPr>
                    <w:rFonts w:ascii="Cambria Math" w:hAnsi="Cambria Math"/>
                  </w:rPr>
                  <m:t>-1</m:t>
                </m:r>
              </m:oMath>
            </m:oMathPara>
          </w:p>
        </w:tc>
        <w:tc>
          <w:tcPr>
            <w:tcW w:w="592" w:type="dxa"/>
            <w:vAlign w:val="center"/>
          </w:tcPr>
          <w:p w14:paraId="49EEBFF2" w14:textId="1FC664BF" w:rsidR="006E01D9" w:rsidRPr="00614F89" w:rsidRDefault="006E01D9"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Pr>
                <w:b w:val="0"/>
              </w:rPr>
              <w:t>1</w:t>
            </w:r>
            <w:r w:rsidRPr="00614F89">
              <w:rPr>
                <w:b w:val="0"/>
              </w:rPr>
              <w:t>)</w:t>
            </w:r>
          </w:p>
        </w:tc>
      </w:tr>
    </w:tbl>
    <w:p w14:paraId="72B59ED2" w14:textId="4F658F71" w:rsidR="00AA6AF4" w:rsidRDefault="00AA6AF4" w:rsidP="00925C9F">
      <w:pPr>
        <w:jc w:val="both"/>
      </w:pPr>
      <w:r>
        <w:t>The signal is zero padded to a length of N = 8’192 samples. The STFFT (Short Time Fast Fourier Transform) is performed using:</w:t>
      </w:r>
    </w:p>
    <w:tbl>
      <w:tblPr>
        <w:tblStyle w:val="Tabledtat"/>
        <w:tblW w:w="0" w:type="auto"/>
        <w:tblLook w:val="04A0" w:firstRow="1" w:lastRow="0" w:firstColumn="1" w:lastColumn="0" w:noHBand="0" w:noVBand="1"/>
      </w:tblPr>
      <w:tblGrid>
        <w:gridCol w:w="8188"/>
        <w:gridCol w:w="592"/>
      </w:tblGrid>
      <w:tr w:rsidR="00CC2914" w14:paraId="566ECDAB" w14:textId="77777777" w:rsidTr="00670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1F3A390" w14:textId="67CEB68B" w:rsidR="00CC2914" w:rsidRPr="0059370A" w:rsidRDefault="00614F89" w:rsidP="00925C9F">
            <w:pPr>
              <w:jc w:val="both"/>
            </w:pPr>
            <m:oMathPara>
              <m:oMath>
                <m:r>
                  <m:rPr>
                    <m:sty m:val="bi"/>
                  </m:rPr>
                  <w:rPr>
                    <w:rFonts w:ascii="Cambria Math" w:hAnsi="Cambria Math"/>
                  </w:rPr>
                  <m:t>X</m:t>
                </m:r>
                <m:d>
                  <m:dPr>
                    <m:ctrlPr>
                      <w:rPr>
                        <w:rFonts w:ascii="Cambria Math" w:hAnsi="Cambria Math"/>
                        <w:b w:val="0"/>
                      </w:rPr>
                    </m:ctrlPr>
                  </m:dPr>
                  <m:e>
                    <m:r>
                      <m:rPr>
                        <m:sty m:val="bi"/>
                      </m:rPr>
                      <w:rPr>
                        <w:rFonts w:ascii="Cambria Math" w:hAnsi="Cambria Math"/>
                      </w:rPr>
                      <m:t>k</m:t>
                    </m:r>
                  </m:e>
                </m:d>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i=0</m:t>
                    </m:r>
                  </m:sub>
                  <m:sup>
                    <m:r>
                      <m:rPr>
                        <m:sty m:val="bi"/>
                      </m:rPr>
                      <w:rPr>
                        <w:rFonts w:ascii="Cambria Math" w:hAnsi="Cambria Math"/>
                      </w:rPr>
                      <m:t>N-1</m:t>
                    </m:r>
                  </m:sup>
                  <m:e>
                    <m:r>
                      <m:rPr>
                        <m:sty m:val="bi"/>
                      </m:rPr>
                      <w:rPr>
                        <w:rFonts w:ascii="Cambria Math" w:hAnsi="Cambria Math"/>
                      </w:rPr>
                      <m:t>x</m:t>
                    </m:r>
                    <m:d>
                      <m:dPr>
                        <m:ctrlPr>
                          <w:rPr>
                            <w:rFonts w:ascii="Cambria Math" w:hAnsi="Cambria Math"/>
                            <w:b w:val="0"/>
                            <w:i/>
                          </w:rPr>
                        </m:ctrlPr>
                      </m:dPr>
                      <m:e>
                        <m:r>
                          <m:rPr>
                            <m:sty m:val="bi"/>
                          </m:rPr>
                          <w:rPr>
                            <w:rFonts w:ascii="Cambria Math" w:hAnsi="Cambria Math"/>
                          </w:rPr>
                          <m:t>i</m:t>
                        </m:r>
                      </m:e>
                    </m:d>
                    <m:r>
                      <m:rPr>
                        <m:sty m:val="bi"/>
                      </m:rPr>
                      <w:rPr>
                        <w:rFonts w:ascii="Cambria Math" w:hAnsi="Cambria Math"/>
                      </w:rPr>
                      <m:t>*</m:t>
                    </m:r>
                    <m:r>
                      <m:rPr>
                        <m:sty m:val="b"/>
                      </m:rPr>
                      <w:rPr>
                        <w:rFonts w:ascii="Cambria Math" w:hAnsi="Cambria Math"/>
                      </w:rPr>
                      <m:t>ex</m:t>
                    </m:r>
                    <m:func>
                      <m:funcPr>
                        <m:ctrlPr>
                          <w:rPr>
                            <w:rFonts w:ascii="Cambria Math" w:hAnsi="Cambria Math"/>
                            <w:b w:val="0"/>
                          </w:rPr>
                        </m:ctrlPr>
                      </m:funcPr>
                      <m:fName>
                        <m:r>
                          <m:rPr>
                            <m:sty m:val="b"/>
                          </m:rPr>
                          <w:rPr>
                            <w:rFonts w:ascii="Cambria Math" w:hAnsi="Cambria Math"/>
                          </w:rPr>
                          <m:t>p</m:t>
                        </m:r>
                      </m:fName>
                      <m:e>
                        <m:d>
                          <m:dPr>
                            <m:ctrlPr>
                              <w:rPr>
                                <w:rFonts w:ascii="Cambria Math" w:hAnsi="Cambria Math"/>
                                <w:b w:val="0"/>
                                <w:i/>
                              </w:rPr>
                            </m:ctrlPr>
                          </m:dPr>
                          <m:e>
                            <m:r>
                              <m:rPr>
                                <m:sty m:val="bi"/>
                              </m:rPr>
                              <w:rPr>
                                <w:rFonts w:ascii="Cambria Math" w:hAnsi="Cambria Math"/>
                              </w:rPr>
                              <m:t>-</m:t>
                            </m:r>
                            <m:f>
                              <m:fPr>
                                <m:ctrlPr>
                                  <w:rPr>
                                    <w:rFonts w:ascii="Cambria Math" w:hAnsi="Cambria Math"/>
                                    <w:b w:val="0"/>
                                    <w:i/>
                                  </w:rPr>
                                </m:ctrlPr>
                              </m:fPr>
                              <m:num>
                                <m:r>
                                  <m:rPr>
                                    <m:sty m:val="bi"/>
                                  </m:rPr>
                                  <w:rPr>
                                    <w:rFonts w:ascii="Cambria Math" w:hAnsi="Cambria Math"/>
                                  </w:rPr>
                                  <m:t>j</m:t>
                                </m:r>
                                <m:r>
                                  <m:rPr>
                                    <m:sty m:val="bi"/>
                                  </m:rPr>
                                  <w:rPr>
                                    <w:rFonts w:ascii="Cambria Math" w:hAnsi="Cambria Math"/>
                                  </w:rPr>
                                  <m:t>2</m:t>
                                </m:r>
                                <m:r>
                                  <m:rPr>
                                    <m:sty m:val="bi"/>
                                  </m:rPr>
                                  <w:rPr>
                                    <w:rFonts w:ascii="Cambria Math" w:hAnsi="Cambria Math"/>
                                  </w:rPr>
                                  <m:t>πik</m:t>
                                </m:r>
                              </m:num>
                              <m:den>
                                <m:r>
                                  <m:rPr>
                                    <m:sty m:val="bi"/>
                                  </m:rPr>
                                  <w:rPr>
                                    <w:rFonts w:ascii="Cambria Math" w:hAnsi="Cambria Math"/>
                                  </w:rPr>
                                  <m:t>N</m:t>
                                </m:r>
                              </m:den>
                            </m:f>
                          </m:e>
                        </m:d>
                      </m:e>
                    </m:func>
                  </m:e>
                </m:nary>
                <m:r>
                  <m:rPr>
                    <m:sty m:val="bi"/>
                  </m:rPr>
                  <w:rPr>
                    <w:rFonts w:ascii="Cambria Math" w:hAnsi="Cambria Math"/>
                  </w:rPr>
                  <m:t>,</m:t>
                </m:r>
                <m:r>
                  <w:ins w:id="39" w:author="Grassi Sara" w:date="2016-01-20T11:23:00Z">
                    <m:rPr>
                      <m:sty m:val="bi"/>
                    </m:rPr>
                    <w:rPr>
                      <w:rFonts w:ascii="Cambria Math" w:hAnsi="Cambria Math"/>
                    </w:rPr>
                    <m:t xml:space="preserve"> </m:t>
                  </w:ins>
                </m:r>
                <m:r>
                  <m:rPr>
                    <m:sty m:val="bi"/>
                  </m:rPr>
                  <w:rPr>
                    <w:rFonts w:ascii="Cambria Math" w:hAnsi="Cambria Math"/>
                  </w:rPr>
                  <m:t xml:space="preserve"> k=0, …,N-1</m:t>
                </m:r>
              </m:oMath>
            </m:oMathPara>
          </w:p>
          <w:p w14:paraId="1D2498A5" w14:textId="65B7BBF6" w:rsidR="0059370A" w:rsidRPr="002F1082" w:rsidRDefault="0059370A" w:rsidP="00925C9F">
            <w:pPr>
              <w:jc w:val="both"/>
              <w:rPr>
                <w:b w:val="0"/>
              </w:rPr>
            </w:pPr>
          </w:p>
        </w:tc>
        <w:tc>
          <w:tcPr>
            <w:tcW w:w="592" w:type="dxa"/>
            <w:vAlign w:val="center"/>
          </w:tcPr>
          <w:p w14:paraId="2000B6BA" w14:textId="43074C1B" w:rsidR="00CC2914" w:rsidRPr="00614F89" w:rsidRDefault="00CC291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sidR="006E01D9">
              <w:rPr>
                <w:b w:val="0"/>
              </w:rPr>
              <w:t>2</w:t>
            </w:r>
            <w:r w:rsidRPr="00614F89">
              <w:rPr>
                <w:b w:val="0"/>
              </w:rPr>
              <w:t>)</w:t>
            </w:r>
          </w:p>
        </w:tc>
      </w:tr>
    </w:tbl>
    <w:p w14:paraId="0272FA14" w14:textId="19F771CE" w:rsidR="002B545C" w:rsidRDefault="002B545C" w:rsidP="00925C9F">
      <w:pPr>
        <w:jc w:val="both"/>
      </w:pPr>
    </w:p>
    <w:p w14:paraId="7D42EA6A" w14:textId="30D01F69" w:rsidR="00AA6AF4" w:rsidRDefault="00AA6AF4" w:rsidP="00925C9F">
      <w:pPr>
        <w:jc w:val="both"/>
      </w:pPr>
      <w:r>
        <w:t xml:space="preserve">Where </w:t>
      </w:r>
      <m:oMath>
        <m:r>
          <w:rPr>
            <w:rFonts w:ascii="Cambria Math" w:hAnsi="Cambria Math"/>
          </w:rPr>
          <m:t>x</m:t>
        </m:r>
        <m:r>
          <w:ins w:id="40" w:author="Grassi Sara" w:date="2016-01-20T23:30:00Z">
            <w:rPr>
              <w:rFonts w:ascii="Cambria Math" w:hAnsi="Cambria Math"/>
            </w:rPr>
            <m:t>(i)</m:t>
          </w:ins>
        </m:r>
      </m:oMath>
      <w:ins w:id="41" w:author="Grassi Sara" w:date="2016-01-20T11:09:00Z">
        <w:r w:rsidR="00F07168">
          <w:t xml:space="preserve"> is </w:t>
        </w:r>
      </w:ins>
      <w:r w:rsidR="00830AC8">
        <w:t xml:space="preserve">the pre-processed, windowed and zero-padded </w:t>
      </w:r>
      <w:del w:id="42" w:author="Grassi Sara" w:date="2016-01-20T11:09:00Z">
        <w:r w:rsidR="00830AC8" w:rsidDel="00F07168">
          <w:delText>is</w:delText>
        </w:r>
        <w:r w:rsidR="006A70B0" w:rsidDel="00F07168">
          <w:delText xml:space="preserve"> </w:delText>
        </w:r>
      </w:del>
      <w:r>
        <w:t>signal</w:t>
      </w:r>
      <w:r w:rsidR="006A70B0">
        <w:t xml:space="preserve"> and </w:t>
      </w:r>
      <w:r>
        <w:t xml:space="preserve"> </w:t>
      </w:r>
      <m:oMath>
        <m:r>
          <w:rPr>
            <w:rFonts w:ascii="Cambria Math" w:hAnsi="Cambria Math"/>
          </w:rPr>
          <m:t>X</m:t>
        </m:r>
        <m:r>
          <w:ins w:id="43" w:author="Grassi Sara" w:date="2016-01-20T23:31:00Z">
            <w:rPr>
              <w:rFonts w:ascii="Cambria Math" w:hAnsi="Cambria Math"/>
            </w:rPr>
            <m:t>(k)</m:t>
          </w:ins>
        </m:r>
      </m:oMath>
      <w:r>
        <w:t xml:space="preserve"> is the resulting </w:t>
      </w:r>
      <w:r w:rsidR="00411D4C">
        <w:t>ST</w:t>
      </w:r>
      <w:r>
        <w:t>FFT signal.</w:t>
      </w:r>
    </w:p>
    <w:p w14:paraId="10F4C867" w14:textId="188915D5" w:rsidR="00410903" w:rsidRPr="00410903" w:rsidRDefault="00410903" w:rsidP="00925C9F">
      <w:pPr>
        <w:pStyle w:val="ListParagraph"/>
        <w:numPr>
          <w:ilvl w:val="0"/>
          <w:numId w:val="24"/>
        </w:numPr>
        <w:jc w:val="both"/>
      </w:pPr>
      <w:r w:rsidRPr="00410903">
        <w:t>Linear Frequency Cepstral Coefficient</w:t>
      </w:r>
    </w:p>
    <w:p w14:paraId="063CBD9E" w14:textId="1FEB3AE9" w:rsidR="00AA6AF4" w:rsidRDefault="00670942" w:rsidP="00925C9F">
      <w:pPr>
        <w:jc w:val="both"/>
      </w:pPr>
      <w:r>
        <w:rPr>
          <w:noProof/>
          <w:lang w:eastAsia="en-US"/>
        </w:rPr>
        <mc:AlternateContent>
          <mc:Choice Requires="wpg">
            <w:drawing>
              <wp:anchor distT="0" distB="0" distL="114300" distR="114300" simplePos="0" relativeHeight="251668992" behindDoc="0" locked="0" layoutInCell="1" allowOverlap="1" wp14:anchorId="721CDB97" wp14:editId="5A016374">
                <wp:simplePos x="0" y="0"/>
                <wp:positionH relativeFrom="column">
                  <wp:posOffset>-514130</wp:posOffset>
                </wp:positionH>
                <wp:positionV relativeFrom="paragraph">
                  <wp:posOffset>2111407</wp:posOffset>
                </wp:positionV>
                <wp:extent cx="6087745" cy="1831616"/>
                <wp:effectExtent l="0" t="0" r="8255" b="0"/>
                <wp:wrapTight wrapText="bothSides">
                  <wp:wrapPolygon edited="0">
                    <wp:start x="0" y="0"/>
                    <wp:lineTo x="0" y="17301"/>
                    <wp:lineTo x="10815" y="17975"/>
                    <wp:lineTo x="1960" y="18874"/>
                    <wp:lineTo x="1960" y="21345"/>
                    <wp:lineTo x="21562" y="21345"/>
                    <wp:lineTo x="21562" y="18874"/>
                    <wp:lineTo x="10815" y="17975"/>
                    <wp:lineTo x="21562" y="17301"/>
                    <wp:lineTo x="21562" y="0"/>
                    <wp:lineTo x="0" y="0"/>
                  </wp:wrapPolygon>
                </wp:wrapTight>
                <wp:docPr id="43" name="Groupe 43"/>
                <wp:cNvGraphicFramePr/>
                <a:graphic xmlns:a="http://schemas.openxmlformats.org/drawingml/2006/main">
                  <a:graphicData uri="http://schemas.microsoft.com/office/word/2010/wordprocessingGroup">
                    <wpg:wgp>
                      <wpg:cNvGrpSpPr/>
                      <wpg:grpSpPr>
                        <a:xfrm>
                          <a:off x="0" y="0"/>
                          <a:ext cx="6087745" cy="1831616"/>
                          <a:chOff x="0" y="0"/>
                          <a:chExt cx="6087745" cy="1831616"/>
                        </a:xfrm>
                      </wpg:grpSpPr>
                      <wps:wsp>
                        <wps:cNvPr id="35" name="Zone de texte 35"/>
                        <wps:cNvSpPr txBox="1"/>
                        <wps:spPr>
                          <a:xfrm>
                            <a:off x="588397" y="1622066"/>
                            <a:ext cx="5495925" cy="209550"/>
                          </a:xfrm>
                          <a:prstGeom prst="rect">
                            <a:avLst/>
                          </a:prstGeom>
                          <a:solidFill>
                            <a:prstClr val="white"/>
                          </a:solidFill>
                          <a:ln>
                            <a:noFill/>
                          </a:ln>
                          <a:effectLst/>
                        </wps:spPr>
                        <wps:txbx>
                          <w:txbxContent>
                            <w:p w14:paraId="5003ED40" w14:textId="44621803" w:rsidR="00DB4C1D" w:rsidRPr="009B41B3" w:rsidRDefault="00DB4C1D" w:rsidP="00112464">
                              <w:pPr>
                                <w:pStyle w:val="Caption"/>
                                <w:rPr>
                                  <w:noProof/>
                                  <w:sz w:val="24"/>
                                </w:rPr>
                              </w:pPr>
                              <w:r>
                                <w:t xml:space="preserve">Figure 3: filter-bank </w:t>
                              </w:r>
                              <w:del w:id="44" w:author="Grassi Sara" w:date="2016-01-20T11:10:00Z">
                                <w:r w:rsidDel="00043F3E">
                                  <w:delText xml:space="preserve">spread </w:delText>
                                </w:r>
                              </w:del>
                              <w:r>
                                <w:t>illustration, taken from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7" name="Image 77" descr="filter-bank imag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745" cy="1458595"/>
                          </a:xfrm>
                          <a:prstGeom prst="rect">
                            <a:avLst/>
                          </a:prstGeom>
                          <a:noFill/>
                        </pic:spPr>
                      </pic:pic>
                    </wpg:wgp>
                  </a:graphicData>
                </a:graphic>
              </wp:anchor>
            </w:drawing>
          </mc:Choice>
          <mc:Fallback>
            <w:pict>
              <v:group w14:anchorId="721CDB97" id="Groupe 43" o:spid="_x0000_s1056" style="position:absolute;left:0;text-align:left;margin-left:-40.5pt;margin-top:166.25pt;width:479.35pt;height:144.2pt;z-index:251668992" coordsize="60877,18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2lsbGlhbQAABZADAAIAAAAUAAAQoJAEAAIAAAAUAAAQtJKRAAIAAAADNzYAAJKSAAIA&#10;AAADNzYAAOocAAcAAAgMAAAIl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U6MTE6MTQgMTQ6MTI6NTkAMjAxNTox&#10;MToxNCAxNDoxMjo1OQAAAFcAaQBsAGwAaQBhAG0AAAD/4Qsa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Ci&#10;Aq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">
                <v:shape id="Zone de texte 35" o:spid="_x0000_s1057" type="#_x0000_t202" style="position:absolute;left:5883;top:16220;width:5496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5003ED40" w14:textId="44621803" w:rsidR="00DB4C1D" w:rsidRPr="009B41B3" w:rsidRDefault="00DB4C1D" w:rsidP="00112464">
                        <w:pPr>
                          <w:pStyle w:val="Caption"/>
                          <w:rPr>
                            <w:noProof/>
                            <w:sz w:val="24"/>
                          </w:rPr>
                        </w:pPr>
                        <w:r>
                          <w:t xml:space="preserve">Figure 3: filter-bank </w:t>
                        </w:r>
                        <w:del w:id="45" w:author="Grassi Sara" w:date="2016-01-20T11:10:00Z">
                          <w:r w:rsidDel="00043F3E">
                            <w:delText xml:space="preserve">spread </w:delText>
                          </w:r>
                        </w:del>
                        <w:r>
                          <w:t>illustration, taken from [1]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 o:spid="_x0000_s1058" type="#_x0000_t75" alt="filter-bank image" style="position:absolute;width:60877;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YqjDAAAA2wAAAA8AAABkcnMvZG93bnJldi54bWxEj0FrwkAUhO8F/8PyBG910x5UUlcpRSF4&#10;i+2hx0f2JZuafZvsbmP8965Q6HGYmW+Y7X6ynRjJh9axgpdlBoK4crrlRsHX5/F5AyJEZI2dY1Jw&#10;owD73expi7l2Vy5pPMdGJAiHHBWYGPtcylAZshiWridOXu28xZikb6T2eE1w28nXLFtJiy2nBYM9&#10;fRiqLudfq+CHh43+nopxuGSHztTlSZ78SqnFfHp/AxFpiv/hv3ahFazX8PiSfoD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1iqMMAAADbAAAADwAAAAAAAAAAAAAAAACf&#10;AgAAZHJzL2Rvd25yZXYueG1sUEsFBgAAAAAEAAQA9wAAAI8DAAAAAA==&#10;">
                  <v:imagedata r:id="rId16" o:title="filter-bank image"/>
                  <v:path arrowok="t"/>
                </v:shape>
                <w10:wrap type="tight"/>
              </v:group>
            </w:pict>
          </mc:Fallback>
        </mc:AlternateContent>
      </w:r>
      <w:r w:rsidR="00781F1A">
        <w:t>Then the Linear Frequency Cepstral Coefficient</w:t>
      </w:r>
      <w:ins w:id="46" w:author="Grassi Sara" w:date="2016-01-22T08:38:00Z">
        <w:r w:rsidR="008B2010">
          <w:t>s</w:t>
        </w:r>
      </w:ins>
      <w:r w:rsidR="00781F1A">
        <w:t xml:space="preserve"> (LFCC) are extracted. </w:t>
      </w:r>
      <w:r w:rsidR="00781F1A" w:rsidRPr="002C197F">
        <w:t>The LFCC represent the distribution of the power spectrum of a sound.</w:t>
      </w:r>
      <w:r w:rsidR="00781F1A">
        <w:t xml:space="preserve"> </w:t>
      </w:r>
      <w:r w:rsidR="00CD5AF1">
        <w:t xml:space="preserve">To calculate them we use a filter bank with </w:t>
      </w:r>
      <w:commentRangeStart w:id="47"/>
      <w:del w:id="48" w:author="Grassi Sara" w:date="2016-01-20T11:15:00Z">
        <w:r w:rsidR="00CD5AF1" w:rsidDel="00B35CC8">
          <w:delText xml:space="preserve">M </w:delText>
        </w:r>
      </w:del>
      <w:ins w:id="49" w:author="Grassi Sara" w:date="2016-01-20T11:15:00Z">
        <w:r w:rsidR="00B35CC8">
          <w:t xml:space="preserve">B </w:t>
        </w:r>
      </w:ins>
      <w:r w:rsidR="00CD5AF1">
        <w:t>= 218</w:t>
      </w:r>
      <w:r w:rsidR="0071797E">
        <w:t xml:space="preserve"> </w:t>
      </w:r>
      <w:commentRangeEnd w:id="47"/>
      <w:r w:rsidR="00B35CC8">
        <w:rPr>
          <w:rStyle w:val="CommentReference"/>
        </w:rPr>
        <w:commentReference w:id="47"/>
      </w:r>
      <w:r w:rsidR="0071797E">
        <w:t>equally spaced triangular filter</w:t>
      </w:r>
      <w:ins w:id="50" w:author="Grassi Sara" w:date="2016-01-22T08:39:00Z">
        <w:r w:rsidR="002F499F">
          <w:t>s</w:t>
        </w:r>
      </w:ins>
      <w:r w:rsidR="0071797E">
        <w:t>, covering the frequency range of [0.1</w:t>
      </w:r>
      <w:r w:rsidR="00B4797F">
        <w:t> </w:t>
      </w:r>
      <w:r w:rsidR="0071797E">
        <w:t xml:space="preserve">22] kHz, as shown in figure </w:t>
      </w:r>
      <w:r w:rsidR="00402F5F">
        <w:t>3</w:t>
      </w:r>
      <w:r w:rsidR="00B4797F">
        <w:t>,</w:t>
      </w:r>
      <w:r w:rsidR="0071797E">
        <w:t xml:space="preserve"> given by: </w:t>
      </w:r>
    </w:p>
    <w:tbl>
      <w:tblPr>
        <w:tblStyle w:val="Tabledtat"/>
        <w:tblW w:w="0" w:type="auto"/>
        <w:tblLook w:val="04A0" w:firstRow="1" w:lastRow="0" w:firstColumn="1" w:lastColumn="0" w:noHBand="0" w:noVBand="1"/>
      </w:tblPr>
      <w:tblGrid>
        <w:gridCol w:w="8188"/>
        <w:gridCol w:w="592"/>
      </w:tblGrid>
      <w:tr w:rsidR="00670942" w14:paraId="400519C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0BB3565" w14:textId="3351A19F" w:rsidR="00670942" w:rsidRPr="002F1082" w:rsidRDefault="00DB4C1D" w:rsidP="00925C9F">
            <w:pPr>
              <w:jc w:val="both"/>
              <w:rPr>
                <w:b w:val="0"/>
              </w:rPr>
            </w:pPr>
            <m:oMathPara>
              <m:oMath>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r>
                  <m:rPr>
                    <m:sty m:val="bi"/>
                  </m:rPr>
                  <w:rPr>
                    <w:rFonts w:ascii="Cambria Math" w:hAnsi="Cambria Math"/>
                  </w:rPr>
                  <m:t xml:space="preserve">= </m:t>
                </m:r>
                <m:d>
                  <m:dPr>
                    <m:begChr m:val="{"/>
                    <m:endChr m:val=""/>
                    <m:ctrlPr>
                      <w:rPr>
                        <w:rFonts w:ascii="Cambria Math" w:hAnsi="Cambria Math"/>
                        <w:b w:val="0"/>
                        <w:i/>
                      </w:rPr>
                    </m:ctrlPr>
                  </m:dPr>
                  <m:e>
                    <m:eqArr>
                      <m:eqArrPr>
                        <m:ctrlPr>
                          <w:rPr>
                            <w:rFonts w:ascii="Cambria Math" w:hAnsi="Cambria Math"/>
                            <w:b w:val="0"/>
                            <w:i/>
                          </w:rPr>
                        </m:ctrlPr>
                      </m:eqArrPr>
                      <m:e>
                        <m:f>
                          <m:fPr>
                            <m:ctrlPr>
                              <w:rPr>
                                <w:rFonts w:ascii="Cambria Math" w:hAnsi="Cambria Math"/>
                                <w:b w:val="0"/>
                                <w:i/>
                              </w:rPr>
                            </m:ctrlPr>
                          </m:fPr>
                          <m:num>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e>
                      <m:e>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
                        <m:r>
                          <m:rPr>
                            <m:sty m:val="bi"/>
                          </m:rPr>
                          <w:rPr>
                            <w:rFonts w:ascii="Cambria Math" w:hAnsi="Cambria Math"/>
                          </w:rPr>
                          <m:t>0, for k&gt;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 xml:space="preserve"> or k&lt;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qArr>
                  </m:e>
                </m:d>
                <m:r>
                  <w:ins w:id="51" w:author="Grassi Sara" w:date="2016-01-20T11:17:00Z">
                    <m:rPr>
                      <m:sty m:val="bi"/>
                    </m:rPr>
                    <w:rPr>
                      <w:rFonts w:ascii="Cambria Math" w:hAnsi="Cambria Math"/>
                    </w:rPr>
                    <m:t xml:space="preserve">      i=1,…, B</m:t>
                  </w:ins>
                </m:r>
              </m:oMath>
            </m:oMathPara>
          </w:p>
        </w:tc>
        <w:tc>
          <w:tcPr>
            <w:tcW w:w="592" w:type="dxa"/>
            <w:vAlign w:val="center"/>
          </w:tcPr>
          <w:p w14:paraId="38FC3EE1" w14:textId="70E6F4E5"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(3)</w:t>
            </w:r>
          </w:p>
        </w:tc>
      </w:tr>
    </w:tbl>
    <w:p w14:paraId="34F454AE" w14:textId="07DB5739" w:rsidR="0071797E" w:rsidRDefault="0071797E" w:rsidP="00925C9F">
      <w:pPr>
        <w:jc w:val="both"/>
      </w:pPr>
      <w:r>
        <w:lastRenderedPageBreak/>
        <w:t xml:space="preserve">Using </w:t>
      </w:r>
      <w:del w:id="52" w:author="Grassi Sara" w:date="2016-01-22T08:40:00Z">
        <w:r w:rsidDel="005F318F">
          <w:delText xml:space="preserve">this </w:delText>
        </w:r>
      </w:del>
      <w:ins w:id="53" w:author="Grassi Sara" w:date="2016-01-22T08:40:00Z">
        <w:r w:rsidR="005F318F">
          <w:t xml:space="preserve">these </w:t>
        </w:r>
      </w:ins>
      <w:r>
        <w:t>triangular filters, we group the FFT coefficients:</w:t>
      </w:r>
    </w:p>
    <w:tbl>
      <w:tblPr>
        <w:tblStyle w:val="Tabledtat"/>
        <w:tblW w:w="0" w:type="auto"/>
        <w:tblLook w:val="04A0" w:firstRow="1" w:lastRow="0" w:firstColumn="1" w:lastColumn="0" w:noHBand="0" w:noVBand="1"/>
      </w:tblPr>
      <w:tblGrid>
        <w:gridCol w:w="8188"/>
        <w:gridCol w:w="592"/>
      </w:tblGrid>
      <w:tr w:rsidR="00670942" w:rsidRPr="002F1082" w14:paraId="4F53675F" w14:textId="77777777" w:rsidTr="00614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1EB9B6B0" w14:textId="22968F29" w:rsidR="00670942" w:rsidRPr="002F1082" w:rsidRDefault="00DB4C1D" w:rsidP="005F2264">
            <w:pPr>
              <w:jc w:val="both"/>
              <w:rPr>
                <w:b w:val="0"/>
              </w:rPr>
            </w:pPr>
            <m:oMathPara>
              <m:oMath>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func>
                  <m:funcPr>
                    <m:ctrlPr>
                      <w:rPr>
                        <w:rFonts w:ascii="Cambria Math" w:hAnsi="Cambria Math"/>
                        <w:b w:val="0"/>
                        <w:i/>
                      </w:rPr>
                    </m:ctrlPr>
                  </m:funcPr>
                  <m:fName>
                    <m:sSub>
                      <m:sSubPr>
                        <m:ctrlPr>
                          <w:rPr>
                            <w:rFonts w:ascii="Cambria Math" w:hAnsi="Cambria Math"/>
                            <w:b w:val="0"/>
                            <w:i/>
                          </w:rPr>
                        </m:ctrlPr>
                      </m:sSubPr>
                      <m:e>
                        <m:r>
                          <m:rPr>
                            <m:sty m:val="b"/>
                          </m:rPr>
                          <w:rPr>
                            <w:rFonts w:ascii="Cambria Math" w:hAnsi="Cambria Math"/>
                          </w:rPr>
                          <m:t>log</m:t>
                        </m:r>
                        <m:ctrlPr>
                          <w:rPr>
                            <w:rFonts w:ascii="Cambria Math" w:hAnsi="Cambria Math"/>
                            <w:b w:val="0"/>
                          </w:rPr>
                        </m:ctrlPr>
                      </m:e>
                      <m:sub>
                        <m:r>
                          <m:rPr>
                            <m:sty m:val="bi"/>
                          </m:rPr>
                          <w:rPr>
                            <w:rFonts w:ascii="Cambria Math" w:hAnsi="Cambria Math"/>
                          </w:rPr>
                          <m:t>10</m:t>
                        </m:r>
                        <m:ctrlPr>
                          <w:rPr>
                            <w:rFonts w:ascii="Cambria Math" w:hAnsi="Cambria Math"/>
                            <w:b w:val="0"/>
                          </w:rPr>
                        </m:ctrlPr>
                      </m:sub>
                    </m:sSub>
                  </m:fName>
                  <m:e>
                    <m:d>
                      <m:dPr>
                        <m:ctrlPr>
                          <w:rPr>
                            <w:rFonts w:ascii="Cambria Math" w:hAnsi="Cambria Math"/>
                            <w:b w:val="0"/>
                            <w:i/>
                          </w:rPr>
                        </m:ctrlPr>
                      </m:dPr>
                      <m:e>
                        <m:nary>
                          <m:naryPr>
                            <m:chr m:val="∑"/>
                            <m:grow m:val="1"/>
                            <m:ctrlPr>
                              <w:rPr>
                                <w:rFonts w:ascii="Cambria Math" w:hAnsi="Cambria Math"/>
                                <w:b w:val="0"/>
                              </w:rPr>
                            </m:ctrlPr>
                          </m:naryPr>
                          <m:sub>
                            <m:r>
                              <m:rPr>
                                <m:sty m:val="bi"/>
                              </m:rPr>
                              <w:rPr>
                                <w:rFonts w:ascii="Cambria Math" w:hAnsi="Cambria Math"/>
                              </w:rPr>
                              <m:t>k=0</m:t>
                            </m:r>
                          </m:sub>
                          <m:sup>
                            <m:r>
                              <m:rPr>
                                <m:sty m:val="bi"/>
                              </m:rPr>
                              <w:rPr>
                                <w:rFonts w:ascii="Cambria Math" w:hAnsi="Cambria Math"/>
                              </w:rPr>
                              <m:t>N-1</m:t>
                            </m:r>
                          </m:sup>
                          <m:e>
                            <m:sSup>
                              <m:sSupPr>
                                <m:ctrlPr>
                                  <w:rPr>
                                    <w:rFonts w:ascii="Cambria Math" w:hAnsi="Cambria Math"/>
                                    <w:b w:val="0"/>
                                    <w:i/>
                                  </w:rPr>
                                </m:ctrlPr>
                              </m:sSupPr>
                              <m:e>
                                <m:d>
                                  <m:dPr>
                                    <m:begChr m:val="|"/>
                                    <m:endChr m:val="|"/>
                                    <m:ctrlPr>
                                      <w:rPr>
                                        <w:rFonts w:ascii="Cambria Math" w:hAnsi="Cambria Math"/>
                                        <w:b w:val="0"/>
                                        <w:i/>
                                      </w:rPr>
                                    </m:ctrlPr>
                                  </m:dPr>
                                  <m:e>
                                    <m:r>
                                      <m:rPr>
                                        <m:sty m:val="bi"/>
                                      </m:rPr>
                                      <w:rPr>
                                        <w:rFonts w:ascii="Cambria Math" w:hAnsi="Cambria Math"/>
                                      </w:rPr>
                                      <m:t>X</m:t>
                                    </m:r>
                                    <m:d>
                                      <m:dPr>
                                        <m:ctrlPr>
                                          <w:rPr>
                                            <w:rFonts w:ascii="Cambria Math" w:hAnsi="Cambria Math"/>
                                            <w:b w:val="0"/>
                                            <w:i/>
                                          </w:rPr>
                                        </m:ctrlPr>
                                      </m:dPr>
                                      <m:e>
                                        <m:r>
                                          <m:rPr>
                                            <m:sty m:val="bi"/>
                                          </m:rPr>
                                          <w:rPr>
                                            <w:rFonts w:ascii="Cambria Math" w:hAnsi="Cambria Math"/>
                                          </w:rPr>
                                          <m:t>k</m:t>
                                        </m:r>
                                      </m:e>
                                    </m:d>
                                  </m:e>
                                </m:d>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e>
                        </m:nary>
                      </m:e>
                    </m:d>
                    <m:r>
                      <m:rPr>
                        <m:sty m:val="bi"/>
                      </m:rPr>
                      <w:rPr>
                        <w:rFonts w:ascii="Cambria Math" w:hAnsi="Cambria Math"/>
                      </w:rPr>
                      <m:t>,</m:t>
                    </m:r>
                    <m:r>
                      <w:ins w:id="54" w:author="Grassi Sara" w:date="2016-01-20T11:37:00Z">
                        <m:rPr>
                          <m:sty m:val="bi"/>
                        </m:rPr>
                        <w:rPr>
                          <w:rFonts w:ascii="Cambria Math" w:hAnsi="Cambria Math"/>
                        </w:rPr>
                        <m:t xml:space="preserve"> </m:t>
                      </w:ins>
                    </m:r>
                    <m:r>
                      <m:rPr>
                        <m:sty m:val="bi"/>
                      </m:rPr>
                      <w:rPr>
                        <w:rFonts w:ascii="Cambria Math" w:hAnsi="Cambria Math"/>
                      </w:rPr>
                      <m:t xml:space="preserve"> i=</m:t>
                    </m:r>
                    <m:r>
                      <w:del w:id="55" w:author="Grassi Sara" w:date="2016-01-20T11:34:00Z">
                        <m:rPr>
                          <m:sty m:val="bi"/>
                        </m:rPr>
                        <w:rPr>
                          <w:rFonts w:ascii="Cambria Math" w:hAnsi="Cambria Math"/>
                        </w:rPr>
                        <m:t>0</m:t>
                      </w:del>
                    </m:r>
                    <m:r>
                      <w:ins w:id="56" w:author="Grassi Sara" w:date="2016-01-20T11:34:00Z">
                        <m:rPr>
                          <m:sty m:val="bi"/>
                        </m:rPr>
                        <w:rPr>
                          <w:rFonts w:ascii="Cambria Math" w:hAnsi="Cambria Math"/>
                        </w:rPr>
                        <m:t>1</m:t>
                      </w:ins>
                    </m:r>
                    <m:r>
                      <m:rPr>
                        <m:sty m:val="bi"/>
                      </m:rPr>
                      <w:rPr>
                        <w:rFonts w:ascii="Cambria Math" w:hAnsi="Cambria Math"/>
                      </w:rPr>
                      <m:t xml:space="preserve">, …, </m:t>
                    </m:r>
                    <m:r>
                      <w:ins w:id="57" w:author="Grassi Sara" w:date="2016-01-20T11:34:00Z">
                        <m:rPr>
                          <m:sty m:val="bi"/>
                        </m:rPr>
                        <w:rPr>
                          <w:rFonts w:ascii="Cambria Math" w:hAnsi="Cambria Math"/>
                        </w:rPr>
                        <m:t>B</m:t>
                      </w:ins>
                    </m:r>
                    <m:r>
                      <w:del w:id="58" w:author="Grassi Sara" w:date="2016-01-20T11:34:00Z">
                        <m:rPr>
                          <m:sty m:val="bi"/>
                        </m:rPr>
                        <w:rPr>
                          <w:rFonts w:ascii="Cambria Math" w:hAnsi="Cambria Math"/>
                        </w:rPr>
                        <m:t>M-1</m:t>
                      </w:del>
                    </m:r>
                  </m:e>
                </m:func>
              </m:oMath>
            </m:oMathPara>
          </w:p>
        </w:tc>
        <w:tc>
          <w:tcPr>
            <w:tcW w:w="592" w:type="dxa"/>
            <w:vAlign w:val="center"/>
          </w:tcPr>
          <w:p w14:paraId="55A252E8" w14:textId="0544F61D" w:rsidR="00670942" w:rsidRPr="002F1082"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2F1082">
              <w:rPr>
                <w:b w:val="0"/>
              </w:rPr>
              <w:t>(4)</w:t>
            </w:r>
          </w:p>
        </w:tc>
      </w:tr>
    </w:tbl>
    <w:p w14:paraId="7E6FB13B" w14:textId="77777777" w:rsidR="00614F89" w:rsidRDefault="00614F89" w:rsidP="00925C9F">
      <w:pPr>
        <w:jc w:val="both"/>
      </w:pPr>
    </w:p>
    <w:p w14:paraId="4A5C4968" w14:textId="672B4D5C" w:rsidR="0071797E" w:rsidRDefault="0071797E" w:rsidP="00925C9F">
      <w:pPr>
        <w:jc w:val="both"/>
      </w:pPr>
      <w:r>
        <w:t>Finally we appl</w:t>
      </w:r>
      <w:r w:rsidR="00E82AD8">
        <w:t>y</w:t>
      </w:r>
      <w:r>
        <w:t xml:space="preserve"> DCT (Discrete Cosine Transform) to de</w:t>
      </w:r>
      <w:r w:rsidR="00E73A21">
        <w:t>-</w:t>
      </w:r>
      <w:r>
        <w:t>correlate the output of the filter banks, obtaining the LFCC:</w:t>
      </w:r>
    </w:p>
    <w:tbl>
      <w:tblPr>
        <w:tblStyle w:val="Tabledtat"/>
        <w:tblW w:w="0" w:type="auto"/>
        <w:tblLook w:val="04A0" w:firstRow="1" w:lastRow="0" w:firstColumn="1" w:lastColumn="0" w:noHBand="0" w:noVBand="1"/>
      </w:tblPr>
      <w:tblGrid>
        <w:gridCol w:w="8188"/>
        <w:gridCol w:w="592"/>
      </w:tblGrid>
      <w:tr w:rsidR="00670942" w14:paraId="30B85A2E"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DB1803A" w14:textId="42431557" w:rsidR="00670942" w:rsidRPr="00614F89" w:rsidRDefault="00614F89"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j</m:t>
                    </m:r>
                  </m:sub>
                </m:sSub>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B</m:t>
                    </m:r>
                  </m:sup>
                  <m:e>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*cos</m:t>
                    </m:r>
                    <m:d>
                      <m:dPr>
                        <m:ctrlPr>
                          <w:rPr>
                            <w:rFonts w:ascii="Cambria Math" w:hAnsi="Cambria Math"/>
                            <w:b w:val="0"/>
                            <w:i/>
                          </w:rPr>
                        </m:ctrlPr>
                      </m:dPr>
                      <m:e>
                        <m:r>
                          <m:rPr>
                            <m:sty m:val="bi"/>
                          </m:rPr>
                          <w:rPr>
                            <w:rFonts w:ascii="Cambria Math" w:hAnsi="Cambria Math"/>
                          </w:rPr>
                          <m:t>j*</m:t>
                        </m:r>
                        <m:d>
                          <m:dPr>
                            <m:ctrlPr>
                              <w:rPr>
                                <w:rFonts w:ascii="Cambria Math" w:hAnsi="Cambria Math"/>
                                <w:b w:val="0"/>
                                <w:i/>
                              </w:rPr>
                            </m:ctrlPr>
                          </m:dPr>
                          <m:e>
                            <m:r>
                              <m:rPr>
                                <m:sty m:val="bi"/>
                              </m:rPr>
                              <w:rPr>
                                <w:rFonts w:ascii="Cambria Math" w:hAnsi="Cambria Math"/>
                              </w:rPr>
                              <m:t>i-</m:t>
                            </m:r>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π</m:t>
                            </m:r>
                          </m:num>
                          <m:den>
                            <m:r>
                              <m:rPr>
                                <m:sty m:val="bi"/>
                              </m:rPr>
                              <w:rPr>
                                <w:rFonts w:ascii="Cambria Math" w:hAnsi="Cambria Math"/>
                              </w:rPr>
                              <m:t>B</m:t>
                            </m:r>
                          </m:den>
                        </m:f>
                      </m:e>
                    </m:d>
                    <m:r>
                      <m:rPr>
                        <m:sty m:val="bi"/>
                      </m:rPr>
                      <w:rPr>
                        <w:rFonts w:ascii="Cambria Math" w:hAnsi="Cambria Math"/>
                      </w:rPr>
                      <m:t xml:space="preserve">, </m:t>
                    </m:r>
                    <m:r>
                      <w:ins w:id="59" w:author="Grassi Sara" w:date="2016-01-20T11:37:00Z">
                        <m:rPr>
                          <m:sty m:val="bi"/>
                        </m:rPr>
                        <w:rPr>
                          <w:rFonts w:ascii="Cambria Math" w:hAnsi="Cambria Math"/>
                        </w:rPr>
                        <m:t xml:space="preserve"> </m:t>
                      </w:ins>
                    </m:r>
                    <m:r>
                      <m:rPr>
                        <m:sty m:val="bi"/>
                      </m:rPr>
                      <w:rPr>
                        <w:rFonts w:ascii="Cambria Math" w:hAnsi="Cambria Math"/>
                      </w:rPr>
                      <m:t>j=0, …, J</m:t>
                    </m:r>
                  </m:e>
                </m:nary>
              </m:oMath>
            </m:oMathPara>
          </w:p>
        </w:tc>
        <w:tc>
          <w:tcPr>
            <w:tcW w:w="592" w:type="dxa"/>
            <w:vAlign w:val="center"/>
          </w:tcPr>
          <w:p w14:paraId="2D910D4F" w14:textId="0D6276EE"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(5)</w:t>
            </w:r>
          </w:p>
        </w:tc>
      </w:tr>
    </w:tbl>
    <w:p w14:paraId="0C6CCB07" w14:textId="2E4BE92D" w:rsidR="0071797E" w:rsidRDefault="0071797E" w:rsidP="00925C9F">
      <w:pPr>
        <w:jc w:val="both"/>
      </w:pPr>
      <w:r>
        <w:t xml:space="preserve">As in [1], we </w:t>
      </w:r>
      <w:del w:id="60" w:author="Grassi Sara" w:date="2016-01-20T23:40:00Z">
        <w:r w:rsidDel="005762EE">
          <w:delText xml:space="preserve">retain </w:delText>
        </w:r>
      </w:del>
      <w:ins w:id="61" w:author="Grassi Sara" w:date="2016-01-20T23:40:00Z">
        <w:r w:rsidR="005762EE">
          <w:t xml:space="preserve">compute </w:t>
        </w:r>
      </w:ins>
      <w:r>
        <w:t xml:space="preserve">the LFCC1 to LFCC23 </w:t>
      </w:r>
      <w:ins w:id="62" w:author="Grassi Sara" w:date="2016-01-20T11:19:00Z">
        <w:r w:rsidR="007802EA">
          <w:t xml:space="preserve">(J = 23) </w:t>
        </w:r>
      </w:ins>
      <w:del w:id="63" w:author="Grassi Sara" w:date="2016-01-20T11:20:00Z">
        <w:r w:rsidDel="007802EA">
          <w:delText>removing</w:delText>
        </w:r>
      </w:del>
      <w:ins w:id="64" w:author="Grassi Sara" w:date="2016-01-20T11:20:00Z">
        <w:r w:rsidR="005762EE">
          <w:t>and discard</w:t>
        </w:r>
      </w:ins>
      <w:r>
        <w:t xml:space="preserve"> the </w:t>
      </w:r>
      <w:ins w:id="65" w:author="Grassi Sara" w:date="2016-01-20T23:41:00Z">
        <w:r w:rsidR="005762EE">
          <w:t xml:space="preserve">LFCC with </w:t>
        </w:r>
      </w:ins>
      <w:r>
        <w:t>index 0 (energy)</w:t>
      </w:r>
      <w:r w:rsidR="004E5B89">
        <w:t xml:space="preserve"> t</w:t>
      </w:r>
      <w:r>
        <w:t xml:space="preserve">o avoid any dependency on the field recording setup. </w:t>
      </w:r>
    </w:p>
    <w:p w14:paraId="283858C7" w14:textId="5BA34AFE" w:rsidR="0071797E" w:rsidRDefault="0071797E" w:rsidP="00925C9F">
      <w:pPr>
        <w:jc w:val="both"/>
      </w:pPr>
      <w:r>
        <w:t xml:space="preserve">Cepstral mean subtraction (CMS) </w:t>
      </w:r>
      <w:r w:rsidR="00410903">
        <w:t xml:space="preserve">is applied on a per-file basis, by subtracting the mean of the </w:t>
      </w:r>
      <w:del w:id="66" w:author="Grassi Sara" w:date="2016-01-20T23:45:00Z">
        <w:r w:rsidR="00410903" w:rsidDel="00534FC9">
          <w:delText xml:space="preserve">feature </w:delText>
        </w:r>
      </w:del>
      <w:ins w:id="67" w:author="Grassi Sara" w:date="2016-01-20T23:45:00Z">
        <w:r w:rsidR="00534FC9">
          <w:t xml:space="preserve">LFCC </w:t>
        </w:r>
      </w:ins>
      <w:r w:rsidR="00410903">
        <w:t>vector</w:t>
      </w:r>
      <w:ins w:id="68" w:author="Grassi Sara" w:date="2016-01-20T23:45:00Z">
        <w:r w:rsidR="00534FC9">
          <w:t>s</w:t>
        </w:r>
      </w:ins>
      <w:r w:rsidR="00410903">
        <w:t xml:space="preserve"> (</w:t>
      </w:r>
      <w:del w:id="69" w:author="Grassi Sara" w:date="2016-01-22T08:55:00Z">
        <w:r w:rsidR="00410903" w:rsidDel="00C30A95">
          <w:delText>of the</w:delText>
        </w:r>
      </w:del>
      <w:ins w:id="70" w:author="Grassi Sara" w:date="2016-01-22T08:55:00Z">
        <w:r w:rsidR="00C30A95">
          <w:t>within each</w:t>
        </w:r>
      </w:ins>
      <w:r w:rsidR="00410903">
        <w:t xml:space="preserve"> file) to </w:t>
      </w:r>
      <w:del w:id="71" w:author="Grassi Sara" w:date="2016-01-20T23:46:00Z">
        <w:r w:rsidR="00410903" w:rsidDel="00534FC9">
          <w:delText xml:space="preserve">all </w:delText>
        </w:r>
      </w:del>
      <w:ins w:id="72" w:author="Grassi Sara" w:date="2016-01-20T23:46:00Z">
        <w:r w:rsidR="00534FC9">
          <w:t xml:space="preserve">each </w:t>
        </w:r>
      </w:ins>
      <w:r w:rsidR="00410903">
        <w:t>LFCC:</w:t>
      </w:r>
    </w:p>
    <w:tbl>
      <w:tblPr>
        <w:tblStyle w:val="Tabledtat"/>
        <w:tblW w:w="0" w:type="auto"/>
        <w:tblLook w:val="04A0" w:firstRow="1" w:lastRow="0" w:firstColumn="1" w:lastColumn="0" w:noHBand="0" w:noVBand="1"/>
      </w:tblPr>
      <w:tblGrid>
        <w:gridCol w:w="8188"/>
        <w:gridCol w:w="592"/>
      </w:tblGrid>
      <w:tr w:rsidR="00670942" w14:paraId="2CDCE1BB"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B685F51" w14:textId="67EC4953" w:rsidR="00670942" w:rsidRPr="00163DD3" w:rsidRDefault="00163DD3"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cms</m:t>
                    </m:r>
                  </m:sub>
                </m:sSub>
                <m:r>
                  <m:rPr>
                    <m:sty m:val="bi"/>
                  </m:rPr>
                  <w:rPr>
                    <w:rFonts w:ascii="Cambria Math" w:hAnsi="Cambria Math"/>
                  </w:rPr>
                  <m:t>=LFCC-mean(LFCC)</m:t>
                </m:r>
              </m:oMath>
            </m:oMathPara>
          </w:p>
        </w:tc>
        <w:tc>
          <w:tcPr>
            <w:tcW w:w="592" w:type="dxa"/>
            <w:vAlign w:val="center"/>
          </w:tcPr>
          <w:p w14:paraId="5E1D80A3" w14:textId="69617C50"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(6)</w:t>
            </w:r>
          </w:p>
        </w:tc>
      </w:tr>
    </w:tbl>
    <w:p w14:paraId="39EB3D13" w14:textId="77777777" w:rsidR="008B23DB" w:rsidRDefault="008B23DB" w:rsidP="00925C9F">
      <w:pPr>
        <w:pStyle w:val="ListParagraph"/>
        <w:jc w:val="both"/>
      </w:pPr>
    </w:p>
    <w:p w14:paraId="0562077A" w14:textId="0056A7D7" w:rsidR="00410903" w:rsidRDefault="00410903" w:rsidP="00925C9F">
      <w:pPr>
        <w:pStyle w:val="ListParagraph"/>
        <w:numPr>
          <w:ilvl w:val="0"/>
          <w:numId w:val="24"/>
        </w:numPr>
        <w:jc w:val="both"/>
      </w:pPr>
      <w:r>
        <w:t>Main frequency</w:t>
      </w:r>
    </w:p>
    <w:p w14:paraId="75BBA69D" w14:textId="51B2FB95" w:rsidR="00410903" w:rsidRDefault="00410903" w:rsidP="00925C9F">
      <w:pPr>
        <w:jc w:val="both"/>
      </w:pPr>
      <w:r w:rsidRPr="00410903">
        <w:t xml:space="preserve">The main frequency in a frame is the maximal frequency, calculated </w:t>
      </w:r>
      <w:r w:rsidR="00E91E9D">
        <w:t xml:space="preserve">from the squared magnitude of the FFT, </w:t>
      </w:r>
      <w:r w:rsidRPr="00410903">
        <w:t>using the formula:</w:t>
      </w:r>
    </w:p>
    <w:tbl>
      <w:tblPr>
        <w:tblStyle w:val="Tabledtat"/>
        <w:tblW w:w="0" w:type="auto"/>
        <w:tblLook w:val="04A0" w:firstRow="1" w:lastRow="0" w:firstColumn="1" w:lastColumn="0" w:noHBand="0" w:noVBand="1"/>
      </w:tblPr>
      <w:tblGrid>
        <w:gridCol w:w="8188"/>
        <w:gridCol w:w="592"/>
      </w:tblGrid>
      <w:tr w:rsidR="00670942" w14:paraId="73183A1F"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626C08B6" w14:textId="575CA936" w:rsidR="00670942" w:rsidRPr="002F1082" w:rsidRDefault="002F1082" w:rsidP="00BD2511">
            <w:pPr>
              <w:jc w:val="both"/>
              <w:rPr>
                <w:b w:val="0"/>
              </w:rPr>
            </w:pPr>
            <m:oMathPara>
              <m:oMath>
                <m:r>
                  <m:rPr>
                    <m:sty m:val="bi"/>
                  </m:rPr>
                  <w:rPr>
                    <w:rFonts w:ascii="Cambria Math" w:hAnsi="Cambria Math"/>
                  </w:rPr>
                  <m:t>F</m:t>
                </m:r>
                <m:r>
                  <m:rPr>
                    <m:sty m:val="bi"/>
                  </m:rPr>
                  <w:rPr>
                    <w:rFonts w:ascii="Cambria Math" w:hAnsi="Cambria Math"/>
                  </w:rPr>
                  <m:t>0=</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s</m:t>
                        </m:r>
                      </m:sub>
                    </m:sSub>
                  </m:num>
                  <m:den>
                    <m:r>
                      <m:rPr>
                        <m:sty m:val="bi"/>
                      </m:rPr>
                      <w:rPr>
                        <w:rFonts w:ascii="Cambria Math" w:hAnsi="Cambria Math"/>
                      </w:rPr>
                      <m:t>N</m:t>
                    </m:r>
                  </m:den>
                </m:f>
                <m:func>
                  <m:funcPr>
                    <m:ctrlPr>
                      <w:ins w:id="73" w:author="Grassi Sara" w:date="2016-01-20T11:40:00Z">
                        <w:rPr>
                          <w:rFonts w:ascii="Cambria Math" w:hAnsi="Cambria Math"/>
                          <w:i/>
                        </w:rPr>
                      </w:ins>
                    </m:ctrlPr>
                  </m:funcPr>
                  <m:fName>
                    <m:limLow>
                      <m:limLowPr>
                        <m:ctrlPr>
                          <w:ins w:id="74" w:author="Grassi Sara" w:date="2016-01-20T11:40:00Z">
                            <w:rPr>
                              <w:rFonts w:ascii="Cambria Math" w:hAnsi="Cambria Math"/>
                              <w:i/>
                            </w:rPr>
                          </w:ins>
                        </m:ctrlPr>
                      </m:limLowPr>
                      <m:e>
                        <m:r>
                          <w:ins w:id="75" w:author="Grassi Sara" w:date="2016-01-20T11:40:00Z">
                            <m:rPr>
                              <m:sty m:val="b"/>
                            </m:rPr>
                            <w:rPr>
                              <w:rFonts w:ascii="Cambria Math" w:hAnsi="Cambria Math"/>
                            </w:rPr>
                            <m:t>argmax</m:t>
                          </w:ins>
                        </m:r>
                      </m:e>
                      <m:lim>
                        <m:r>
                          <w:ins w:id="76" w:author="Grassi Sara" w:date="2016-01-20T11:40:00Z">
                            <m:rPr>
                              <m:sty m:val="bi"/>
                            </m:rPr>
                            <w:rPr>
                              <w:rFonts w:ascii="Cambria Math" w:hAnsi="Cambria Math"/>
                            </w:rPr>
                            <m:t>k</m:t>
                          </w:ins>
                        </m:r>
                      </m:lim>
                    </m:limLow>
                  </m:fName>
                  <m:e>
                    <m:d>
                      <m:dPr>
                        <m:begChr m:val="{"/>
                        <m:endChr m:val="}"/>
                        <m:ctrlPr>
                          <w:ins w:id="77" w:author="Grassi Sara" w:date="2016-01-20T11:41:00Z">
                            <w:rPr>
                              <w:rFonts w:ascii="Cambria Math" w:hAnsi="Cambria Math"/>
                              <w:b w:val="0"/>
                              <w:i/>
                            </w:rPr>
                          </w:ins>
                        </m:ctrlPr>
                      </m:dPr>
                      <m:e>
                        <m:r>
                          <w:ins w:id="78" w:author="Grassi Sara" w:date="2016-01-20T11:41:00Z">
                            <m:rPr>
                              <m:sty m:val="bi"/>
                            </m:rPr>
                            <w:rPr>
                              <w:rFonts w:ascii="Cambria Math" w:hAnsi="Cambria Math"/>
                            </w:rPr>
                            <m:t>|X</m:t>
                          </w:ins>
                        </m:r>
                        <m:sSup>
                          <m:sSupPr>
                            <m:ctrlPr>
                              <w:ins w:id="79" w:author="Grassi Sara" w:date="2016-01-20T11:41:00Z">
                                <w:rPr>
                                  <w:rFonts w:ascii="Cambria Math" w:hAnsi="Cambria Math"/>
                                  <w:b w:val="0"/>
                                  <w:i/>
                                </w:rPr>
                              </w:ins>
                            </m:ctrlPr>
                          </m:sSupPr>
                          <m:e>
                            <m:d>
                              <m:dPr>
                                <m:ctrlPr>
                                  <w:ins w:id="80" w:author="Grassi Sara" w:date="2016-01-20T11:41:00Z">
                                    <w:rPr>
                                      <w:rFonts w:ascii="Cambria Math" w:hAnsi="Cambria Math"/>
                                      <w:b w:val="0"/>
                                      <w:i/>
                                    </w:rPr>
                                  </w:ins>
                                </m:ctrlPr>
                              </m:dPr>
                              <m:e>
                                <m:r>
                                  <w:ins w:id="81" w:author="Grassi Sara" w:date="2016-01-20T11:41:00Z">
                                    <m:rPr>
                                      <m:sty m:val="bi"/>
                                    </m:rPr>
                                    <w:rPr>
                                      <w:rFonts w:ascii="Cambria Math" w:hAnsi="Cambria Math"/>
                                    </w:rPr>
                                    <m:t>k</m:t>
                                  </w:ins>
                                </m:r>
                              </m:e>
                            </m:d>
                            <m:r>
                              <w:ins w:id="82" w:author="Grassi Sara" w:date="2016-01-20T11:41:00Z">
                                <m:rPr>
                                  <m:sty m:val="bi"/>
                                </m:rPr>
                                <w:rPr>
                                  <w:rFonts w:ascii="Cambria Math" w:hAnsi="Cambria Math"/>
                                </w:rPr>
                                <m:t>|</m:t>
                              </w:ins>
                            </m:r>
                          </m:e>
                          <m:sup>
                            <m:r>
                              <w:ins w:id="83" w:author="Grassi Sara" w:date="2016-01-20T11:41:00Z">
                                <m:rPr>
                                  <m:sty m:val="bi"/>
                                </m:rPr>
                                <w:rPr>
                                  <w:rFonts w:ascii="Cambria Math" w:hAnsi="Cambria Math"/>
                                </w:rPr>
                                <m:t>2</m:t>
                              </w:ins>
                            </m:r>
                          </m:sup>
                        </m:sSup>
                      </m:e>
                    </m:d>
                  </m:e>
                </m:func>
                <m:r>
                  <w:del w:id="84" w:author="Grassi Sara" w:date="2016-01-20T11:40:00Z">
                    <m:rPr>
                      <m:sty m:val="bi"/>
                    </m:rPr>
                    <w:rPr>
                      <w:rFonts w:ascii="Cambria Math" w:hAnsi="Cambria Math"/>
                    </w:rPr>
                    <m:t>argmax</m:t>
                  </w:del>
                </m:r>
                <m:d>
                  <m:dPr>
                    <m:begChr m:val="{"/>
                    <m:endChr m:val="}"/>
                    <m:ctrlPr>
                      <w:del w:id="85" w:author="Grassi Sara" w:date="2016-01-20T11:41:00Z">
                        <w:rPr>
                          <w:rFonts w:ascii="Cambria Math" w:hAnsi="Cambria Math"/>
                          <w:b w:val="0"/>
                          <w:i/>
                        </w:rPr>
                      </w:del>
                    </m:ctrlPr>
                  </m:dPr>
                  <m:e>
                    <m:r>
                      <w:del w:id="86" w:author="Grassi Sara" w:date="2016-01-20T11:41:00Z">
                        <m:rPr>
                          <m:sty m:val="bi"/>
                        </m:rPr>
                        <w:rPr>
                          <w:rFonts w:ascii="Cambria Math" w:hAnsi="Cambria Math"/>
                        </w:rPr>
                        <m:t>|X</m:t>
                      </w:del>
                    </m:r>
                    <m:sSup>
                      <m:sSupPr>
                        <m:ctrlPr>
                          <w:del w:id="87" w:author="Grassi Sara" w:date="2016-01-20T11:41:00Z">
                            <w:rPr>
                              <w:rFonts w:ascii="Cambria Math" w:hAnsi="Cambria Math"/>
                              <w:b w:val="0"/>
                              <w:i/>
                            </w:rPr>
                          </w:del>
                        </m:ctrlPr>
                      </m:sSupPr>
                      <m:e>
                        <m:d>
                          <m:dPr>
                            <m:ctrlPr>
                              <w:del w:id="88" w:author="Grassi Sara" w:date="2016-01-20T11:41:00Z">
                                <w:rPr>
                                  <w:rFonts w:ascii="Cambria Math" w:hAnsi="Cambria Math"/>
                                  <w:b w:val="0"/>
                                  <w:i/>
                                </w:rPr>
                              </w:del>
                            </m:ctrlPr>
                          </m:dPr>
                          <m:e>
                            <m:r>
                              <w:del w:id="89" w:author="Grassi Sara" w:date="2016-01-20T11:41:00Z">
                                <m:rPr>
                                  <m:sty m:val="bi"/>
                                </m:rPr>
                                <w:rPr>
                                  <w:rFonts w:ascii="Cambria Math" w:hAnsi="Cambria Math"/>
                                </w:rPr>
                                <m:t>k</m:t>
                              </w:del>
                            </m:r>
                          </m:e>
                        </m:d>
                        <m:r>
                          <w:del w:id="90" w:author="Grassi Sara" w:date="2016-01-20T11:41:00Z">
                            <m:rPr>
                              <m:sty m:val="bi"/>
                            </m:rPr>
                            <w:rPr>
                              <w:rFonts w:ascii="Cambria Math" w:hAnsi="Cambria Math"/>
                            </w:rPr>
                            <m:t>|</m:t>
                          </w:del>
                        </m:r>
                      </m:e>
                      <m:sup>
                        <m:r>
                          <w:del w:id="91" w:author="Grassi Sara" w:date="2016-01-20T11:41:00Z">
                            <m:rPr>
                              <m:sty m:val="bi"/>
                            </m:rPr>
                            <w:rPr>
                              <w:rFonts w:ascii="Cambria Math" w:hAnsi="Cambria Math"/>
                            </w:rPr>
                            <m:t>2</m:t>
                          </w:del>
                        </m:r>
                      </m:sup>
                    </m:sSup>
                  </m:e>
                </m:d>
                <m:r>
                  <m:rPr>
                    <m:sty m:val="bi"/>
                  </m:rPr>
                  <w:rPr>
                    <w:rFonts w:ascii="Cambria Math" w:hAnsi="Cambria Math"/>
                  </w:rPr>
                  <m:t xml:space="preserve">  </m:t>
                </m:r>
              </m:oMath>
            </m:oMathPara>
          </w:p>
        </w:tc>
        <w:tc>
          <w:tcPr>
            <w:tcW w:w="592" w:type="dxa"/>
            <w:vAlign w:val="center"/>
          </w:tcPr>
          <w:p w14:paraId="6597294C" w14:textId="09C9B507"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(7)</w:t>
            </w:r>
          </w:p>
        </w:tc>
      </w:tr>
    </w:tbl>
    <w:p w14:paraId="3ADD42C4" w14:textId="313D35FF" w:rsidR="00CD5AF1" w:rsidRDefault="00410903" w:rsidP="00925C9F">
      <w:pPr>
        <w:jc w:val="both"/>
      </w:pPr>
      <w:r>
        <w:t>Where F0 is the main frequency, Fs is the sampling frequency, N is the length of the frame and X</w:t>
      </w:r>
      <w:ins w:id="92" w:author="Grassi Sara" w:date="2016-01-20T23:43:00Z">
        <w:r w:rsidR="005762EE">
          <w:t>(k)</w:t>
        </w:r>
      </w:ins>
      <w:r>
        <w:t xml:space="preserve"> is the FFT of the signal.</w:t>
      </w:r>
    </w:p>
    <w:p w14:paraId="3A006F0E" w14:textId="725B0B70" w:rsidR="00EA1860" w:rsidRDefault="00402F5F" w:rsidP="00925C9F">
      <w:pPr>
        <w:jc w:val="both"/>
      </w:pPr>
      <w:r>
        <w:rPr>
          <w:noProof/>
          <w:lang w:eastAsia="en-US"/>
        </w:rPr>
        <mc:AlternateContent>
          <mc:Choice Requires="wpg">
            <w:drawing>
              <wp:anchor distT="0" distB="0" distL="114300" distR="114300" simplePos="0" relativeHeight="251670016" behindDoc="0" locked="0" layoutInCell="1" allowOverlap="1" wp14:anchorId="6C75B22D" wp14:editId="21ABC028">
                <wp:simplePos x="0" y="0"/>
                <wp:positionH relativeFrom="column">
                  <wp:posOffset>-45251</wp:posOffset>
                </wp:positionH>
                <wp:positionV relativeFrom="paragraph">
                  <wp:posOffset>466725</wp:posOffset>
                </wp:positionV>
                <wp:extent cx="5764530" cy="1912620"/>
                <wp:effectExtent l="0" t="0" r="26670" b="0"/>
                <wp:wrapNone/>
                <wp:docPr id="201" name="Groupe 201"/>
                <wp:cNvGraphicFramePr/>
                <a:graphic xmlns:a="http://schemas.openxmlformats.org/drawingml/2006/main">
                  <a:graphicData uri="http://schemas.microsoft.com/office/word/2010/wordprocessingGroup">
                    <wpg:wgp>
                      <wpg:cNvGrpSpPr/>
                      <wpg:grpSpPr>
                        <a:xfrm>
                          <a:off x="0" y="0"/>
                          <a:ext cx="5764530" cy="1912620"/>
                          <a:chOff x="0" y="0"/>
                          <a:chExt cx="5764530" cy="1912620"/>
                        </a:xfrm>
                      </wpg:grpSpPr>
                      <wps:wsp>
                        <wps:cNvPr id="76" name="Zone de texte 76"/>
                        <wps:cNvSpPr txBox="1"/>
                        <wps:spPr>
                          <a:xfrm>
                            <a:off x="151074" y="1645920"/>
                            <a:ext cx="5076825" cy="266700"/>
                          </a:xfrm>
                          <a:prstGeom prst="rect">
                            <a:avLst/>
                          </a:prstGeom>
                          <a:solidFill>
                            <a:prstClr val="white"/>
                          </a:solidFill>
                          <a:ln>
                            <a:noFill/>
                          </a:ln>
                          <a:effectLst/>
                        </wps:spPr>
                        <wps:txbx>
                          <w:txbxContent>
                            <w:p w14:paraId="70F099C2" w14:textId="72A6B82A" w:rsidR="00DB4C1D" w:rsidRPr="0090620F" w:rsidRDefault="00DB4C1D" w:rsidP="001E2366">
                              <w:pPr>
                                <w:pStyle w:val="Caption"/>
                                <w:rPr>
                                  <w:noProof/>
                                  <w:sz w:val="24"/>
                                </w:rPr>
                              </w:pPr>
                              <w:r>
                                <w:t>Figure 4: Feature vector for the fixed frame-length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0" name="Groupe 200"/>
                        <wpg:cNvGrpSpPr/>
                        <wpg:grpSpPr>
                          <a:xfrm>
                            <a:off x="0" y="0"/>
                            <a:ext cx="5764530" cy="1550035"/>
                            <a:chOff x="0" y="0"/>
                            <a:chExt cx="5764530" cy="1550035"/>
                          </a:xfrm>
                        </wpg:grpSpPr>
                        <wps:wsp>
                          <wps:cNvPr id="59" name="Zone de texte 59"/>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78EA9B8" w14:textId="61FA37B7" w:rsidR="00DB4C1D" w:rsidRPr="005A268D" w:rsidRDefault="00DB4C1D" w:rsidP="001E2366">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e 105"/>
                          <wpg:cNvGrpSpPr/>
                          <wpg:grpSpPr>
                            <a:xfrm>
                              <a:off x="143123" y="787179"/>
                              <a:ext cx="5502302" cy="317500"/>
                              <a:chOff x="0" y="0"/>
                              <a:chExt cx="5298992" cy="318052"/>
                            </a:xfrm>
                          </wpg:grpSpPr>
                          <wpg:grpSp>
                            <wpg:cNvPr id="106" name="Groupe 106"/>
                            <wpg:cNvGrpSpPr/>
                            <wpg:grpSpPr>
                              <a:xfrm>
                                <a:off x="1860598" y="23854"/>
                                <a:ext cx="3438394" cy="285750"/>
                                <a:chOff x="-103375" y="0"/>
                                <a:chExt cx="3438422" cy="285750"/>
                              </a:xfrm>
                            </wpg:grpSpPr>
                            <wps:wsp>
                              <wps:cNvPr id="107" name="Zone de texte 10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1054BDA" w14:textId="192270E8" w:rsidR="00DB4C1D" w:rsidRPr="005A268D" w:rsidRDefault="00DB4C1D" w:rsidP="00EA1860">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Zone de texte 10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8342F4" w14:textId="267991D8"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Zone de texte 11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AC617E" w14:textId="2969CCE9"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262F33C" w14:textId="191DF36D"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4" name="Zone de texte 11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F018AD" w14:textId="4C25F32B" w:rsidR="00DB4C1D" w:rsidRPr="005A268D" w:rsidRDefault="00DB4C1D" w:rsidP="00EA1860">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5EEF9217"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 name="Groupe 115"/>
                          <wpg:cNvGrpSpPr/>
                          <wpg:grpSpPr>
                            <a:xfrm>
                              <a:off x="151074" y="1144988"/>
                              <a:ext cx="5502302" cy="317500"/>
                              <a:chOff x="0" y="0"/>
                              <a:chExt cx="5298992" cy="318052"/>
                            </a:xfrm>
                          </wpg:grpSpPr>
                          <wpg:grpSp>
                            <wpg:cNvPr id="116" name="Groupe 116"/>
                            <wpg:cNvGrpSpPr/>
                            <wpg:grpSpPr>
                              <a:xfrm>
                                <a:off x="1860598" y="23854"/>
                                <a:ext cx="3438394" cy="285750"/>
                                <a:chOff x="-103375" y="0"/>
                                <a:chExt cx="3438422" cy="285750"/>
                              </a:xfrm>
                            </wpg:grpSpPr>
                            <wps:wsp>
                              <wps:cNvPr id="117" name="Zone de texte 11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723301" w14:textId="2409963A"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D1BA15B" w14:textId="6D0E8C76"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809DA6D" w14:textId="538FB387"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Zone de texte 120"/>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0D748B" w14:textId="1DE0AD64"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Zone de texte 121"/>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3CD687" w14:textId="04C0CFD0" w:rsidR="00DB4C1D" w:rsidRPr="005A268D" w:rsidRDefault="00DB4C1D" w:rsidP="00EA1860">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50FEF7AC" w14:textId="77777777" w:rsidR="00DB4C1D" w:rsidRPr="00EA1860" w:rsidRDefault="00DB4C1D" w:rsidP="00EA1860">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2" name="Groupe 122"/>
                          <wpg:cNvGrpSpPr/>
                          <wpg:grpSpPr>
                            <a:xfrm>
                              <a:off x="143123" y="413468"/>
                              <a:ext cx="5502302" cy="317500"/>
                              <a:chOff x="0" y="0"/>
                              <a:chExt cx="5298992" cy="318052"/>
                            </a:xfrm>
                          </wpg:grpSpPr>
                          <wpg:grpSp>
                            <wpg:cNvPr id="123" name="Groupe 123"/>
                            <wpg:cNvGrpSpPr/>
                            <wpg:grpSpPr>
                              <a:xfrm>
                                <a:off x="1860598" y="23854"/>
                                <a:ext cx="3438394" cy="285750"/>
                                <a:chOff x="-103375" y="0"/>
                                <a:chExt cx="3438422" cy="285750"/>
                              </a:xfrm>
                            </wpg:grpSpPr>
                            <wps:wsp>
                              <wps:cNvPr id="124" name="Zone de texte 124"/>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913594D" w14:textId="3FD0BDCC"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Zone de texte 125"/>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559C0B" w14:textId="2E24944A"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Zone de texte 126"/>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D5006E5" w14:textId="4E4334F4"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Zone de texte 127"/>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225622C" w14:textId="790FF019"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 name="Zone de texte 19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409E0" w14:textId="28B44F08" w:rsidR="00DB4C1D" w:rsidRPr="005A268D" w:rsidRDefault="00DB4C1D" w:rsidP="00EA1860">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A6BB2AF"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e 193"/>
                          <wpg:cNvGrpSpPr/>
                          <wpg:grpSpPr>
                            <a:xfrm>
                              <a:off x="143123" y="55659"/>
                              <a:ext cx="5502302" cy="317500"/>
                              <a:chOff x="0" y="0"/>
                              <a:chExt cx="5298992" cy="318052"/>
                            </a:xfrm>
                          </wpg:grpSpPr>
                          <wpg:grpSp>
                            <wpg:cNvPr id="194" name="Groupe 194"/>
                            <wpg:cNvGrpSpPr/>
                            <wpg:grpSpPr>
                              <a:xfrm>
                                <a:off x="1860598" y="23854"/>
                                <a:ext cx="3438394" cy="285750"/>
                                <a:chOff x="-103375" y="0"/>
                                <a:chExt cx="3438422" cy="285750"/>
                              </a:xfrm>
                            </wpg:grpSpPr>
                            <wps:wsp>
                              <wps:cNvPr id="195" name="Zone de texte 19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912596" w14:textId="001A74A8"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Zone de texte 196"/>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65BEA0C" w14:textId="2443F640"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Zone de texte 197"/>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F2EA02E" w14:textId="4821330B"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Zone de texte 198"/>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C3EC09" w14:textId="47E092F7"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9" name="Zone de texte 199"/>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3019D" w14:textId="036D001E" w:rsidR="00DB4C1D" w:rsidRPr="005A268D" w:rsidRDefault="00DB4C1D" w:rsidP="00EA1860">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7AA1D6E6"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6C75B22D" id="Groupe 201" o:spid="_x0000_s1059" style="position:absolute;left:0;text-align:left;margin-left:-3.55pt;margin-top:36.75pt;width:453.9pt;height:150.6pt;z-index:251670016" coordsize="57645,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">
                <v:shape id="Zone de texte 76" o:spid="_x0000_s1060" type="#_x0000_t202" style="position:absolute;left:1510;top:16459;width:5076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14:paraId="70F099C2" w14:textId="72A6B82A" w:rsidR="00DB4C1D" w:rsidRPr="0090620F" w:rsidRDefault="00DB4C1D" w:rsidP="001E2366">
                        <w:pPr>
                          <w:pStyle w:val="Caption"/>
                          <w:rPr>
                            <w:noProof/>
                            <w:sz w:val="24"/>
                          </w:rPr>
                        </w:pPr>
                        <w:r>
                          <w:t>Figure 4: Feature vector for the fixed frame-length method</w:t>
                        </w:r>
                      </w:p>
                    </w:txbxContent>
                  </v:textbox>
                </v:shape>
                <v:group id="Groupe 200" o:spid="_x0000_s1061" style="position:absolute;width:57645;height:15500" coordsize="57645,15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Zone de texte 59" o:spid="_x0000_s1062" type="#_x0000_t202" style="position:absolute;width:57645;height:1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pcMcA&#10;AADbAAAADwAAAGRycy9kb3ducmV2LnhtbESPT2sCMRTE7wW/Q3hCL1KztbbU1ShFWvzTU20Lentu&#10;npvFzcuSpLp++6Yg9DjMzG+Yyay1tTiRD5VjBff9DARx4XTFpYKvz7e7ZxAhImusHZOCCwWYTTs3&#10;E8y1O/MHnTaxFAnCIUcFJsYmlzIUhiyGvmuIk3dw3mJM0pdSezwnuK3lIMuepMWK04LBhuaGiuPm&#10;xyp4eN35y/d21Vvvh6Nghuv9Ylu9K3XbbV/GICK18T98bS+1gscR/H1JP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E6XDHAAAA2wAAAA8AAAAAAAAAAAAAAAAAmAIAAGRy&#10;cy9kb3ducmV2LnhtbFBLBQYAAAAABAAEAPUAAACMAwAAAAA=&#10;" fillcolor="#76a35d [3205]" strokecolor="#3a512e [1605]" strokeweight="2pt">
                    <v:textbox>
                      <w:txbxContent>
                        <w:p w14:paraId="078EA9B8" w14:textId="61FA37B7" w:rsidR="00DB4C1D" w:rsidRPr="005A268D" w:rsidRDefault="00DB4C1D" w:rsidP="001E2366">
                          <w:pPr>
                            <w:rPr>
                              <w:lang w:val="fr-CH"/>
                            </w:rPr>
                          </w:pPr>
                        </w:p>
                      </w:txbxContent>
                    </v:textbox>
                  </v:shape>
                  <v:group id="Groupe 105" o:spid="_x0000_s1063" style="position:absolute;left:1431;top:7871;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group id="Groupe 106" o:spid="_x0000_s1064"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Zone de texte 107" o:spid="_x0000_s1065"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MUMEA&#10;AADcAAAADwAAAGRycy9kb3ducmV2LnhtbERPTWsCMRC9C/6HMII3zSpo69Yoolh6kdJtL96GzXR3&#10;cTMJSXS3/74RBG/zeJ+z3vamFTfyobGsYDbNQBCXVjdcKfj5Pk5eQYSIrLG1TAr+KMB2MxysMde2&#10;4y+6FbESKYRDjgrqGF0uZShrMhim1hEn7td6gzFBX0ntsUvhppXzLFtKgw2nhhod7WsqL8XVKOjc&#10;uXTy8/0YTruwOnQHv1wsvFLjUb97AxGpj0/xw/2h0/zsBe7PpAv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3TFDBAAAA3AAAAA8AAAAAAAAAAAAAAAAAmAIAAGRycy9kb3du&#10;cmV2LnhtbFBLBQYAAAAABAAEAPUAAACGAwAAAAA=&#10;" fillcolor="#5f7791 [3209]" strokecolor="#2f3b48 [1609]" strokeweight="2pt">
                        <v:textbox>
                          <w:txbxContent>
                            <w:p w14:paraId="31054BDA" w14:textId="192270E8" w:rsidR="00DB4C1D" w:rsidRPr="005A268D" w:rsidRDefault="00DB4C1D" w:rsidP="00EA1860">
                              <w:pPr>
                                <w:rPr>
                                  <w:lang w:val="fr-CH"/>
                                </w:rPr>
                              </w:pPr>
                              <w:r w:rsidRPr="005A268D">
                                <w:rPr>
                                  <w:lang w:val="fr-CH"/>
                                </w:rPr>
                                <w:t>F0</w:t>
                              </w:r>
                              <w:r w:rsidRPr="00EA1860">
                                <w:rPr>
                                  <w:vertAlign w:val="superscript"/>
                                  <w:lang w:val="fr-CH"/>
                                </w:rPr>
                                <w:t>(…)</w:t>
                              </w:r>
                            </w:p>
                          </w:txbxContent>
                        </v:textbox>
                      </v:shape>
                      <v:shape id="Zone de texte 108" o:spid="_x0000_s1066"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YIsQA&#10;AADcAAAADwAAAGRycy9kb3ducmV2LnhtbESPQWsCMRCF70L/Q5hCbzVbQWm3RhFF8SKi7aW3YTPd&#10;XbqZhCS623/vHARvM7w3730zXw6uU1eKqfVs4G1cgCKuvG25NvD9tX19B5UyssXOMxn4pwTLxdNo&#10;jqX1PZ/oes61khBOJRpocg6l1qlqyGEa+0As2q+PDrOssdY2Yi/hrtOTophphy1LQ4OB1g1Vf+eL&#10;M9CHnyro426bDqv0sek3cTadRmNenofVJ6hMQ36Y79d7K/iF0MozMoF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o2CLEAAAA3AAAAA8AAAAAAAAAAAAAAAAAmAIAAGRycy9k&#10;b3ducmV2LnhtbFBLBQYAAAAABAAEAPUAAACJAwAAAAA=&#10;" fillcolor="#5f7791 [3209]" strokecolor="#2f3b48 [1609]" strokeweight="2pt">
                        <v:textbox>
                          <w:txbxContent>
                            <w:p w14:paraId="168342F4" w14:textId="267991D8"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2" o:spid="_x0000_s1067"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5FcAA&#10;AADcAAAADwAAAGRycy9kb3ducmV2LnhtbERPTYvCMBC9L/gfwgje1lRBWbtGEUXxIrLqZW9DM9uW&#10;bSYhibb+eyMI3ubxPme+7EwjbuRDbVnBaJiBIC6srrlUcDlvP79AhIissbFMCu4UYLnofcwx17bl&#10;H7qdYilSCIccFVQxulzKUFRkMAytI07cn/UGY4K+lNpjm8JNI8dZNpUGa04NFTpaV1T8n65GQet+&#10;CyePu204rMJs0278dDLxSg363eobRKQuvsUv916n+aMxPJ9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5FcAAAADcAAAADwAAAAAAAAAAAAAAAACYAgAAZHJzL2Rvd25y&#10;ZXYueG1sUEsFBgAAAAAEAAQA9QAAAIUDAAAAAA==&#10;" fillcolor="#5f7791 [3209]" strokecolor="#2f3b48 [1609]" strokeweight="2pt">
                        <v:textbox>
                          <w:txbxContent>
                            <w:p w14:paraId="20AC617E" w14:textId="2969CCE9"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3" o:spid="_x0000_s1068"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cjsIA&#10;AADcAAAADwAAAGRycy9kb3ducmV2LnhtbERPTWsCMRC9C/0PYQreNLuK0m7NiiiKlyLaXnobNtPd&#10;pZtJSKK7/feNUPA2j/c5q/VgOnEjH1rLCvJpBoK4srrlWsHnx37yAiJEZI2dZVLwSwHW5dNohYW2&#10;PZ/pdom1SCEcClTQxOgKKUPVkMEwtY44cd/WG4wJ+lpqj30KN52cZdlSGmw5NTToaNtQ9XO5GgW9&#10;+6qcPB324X0TXnf9zi8XC6/U+HnYvIGINMSH+N991Gl+Pof7M+kC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yOwgAAANwAAAAPAAAAAAAAAAAAAAAAAJgCAABkcnMvZG93&#10;bnJldi54bWxQSwUGAAAAAAQABAD1AAAAhwMAAAAA&#10;" fillcolor="#5f7791 [3209]" strokecolor="#2f3b48 [1609]" strokeweight="2pt">
                        <v:textbox>
                          <w:txbxContent>
                            <w:p w14:paraId="7262F33C" w14:textId="191DF36D"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114" o:spid="_x0000_s1069"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5DF018AD" w14:textId="4C25F32B" w:rsidR="00DB4C1D" w:rsidRPr="005A268D" w:rsidRDefault="00DB4C1D" w:rsidP="00EA1860">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5EEF9217" w14:textId="77777777" w:rsidR="00DB4C1D" w:rsidRDefault="00DB4C1D" w:rsidP="00EA1860"/>
                        </w:txbxContent>
                      </v:textbox>
                    </v:shape>
                  </v:group>
                  <v:group id="Groupe 115" o:spid="_x0000_s1070" style="position:absolute;left:1510;top:11449;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e 116" o:spid="_x0000_s1071"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Zone de texte 117" o:spid="_x0000_s1072"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ajcIA&#10;AADcAAAADwAAAGRycy9kb3ducmV2LnhtbERPTWsCMRC9F/ofwhR6q9kV1HY1K6IoXopoe/E2bMbd&#10;xc0kJKm7/ntTKPQ2j/c5i+VgOnEjH1rLCvJRBoK4srrlWsH31/btHUSIyBo7y6TgTgGW5fPTAgtt&#10;ez7S7RRrkUI4FKigidEVUoaqIYNhZB1x4i7WG4wJ+lpqj30KN50cZ9lUGmw5NTToaN1QdT39GAW9&#10;O1dOHnbb8LkKH5t+46eTiVfq9WVYzUFEGuK/+M+912l+PoPfZ9IFs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LtqNwgAAANwAAAAPAAAAAAAAAAAAAAAAAJgCAABkcnMvZG93&#10;bnJldi54bWxQSwUGAAAAAAQABAD1AAAAhwMAAAAA&#10;" fillcolor="#5f7791 [3209]" strokecolor="#2f3b48 [1609]" strokeweight="2pt">
                        <v:textbox>
                          <w:txbxContent>
                            <w:p w14:paraId="59723301" w14:textId="2409963A"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118" o:spid="_x0000_s1073"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O/8QA&#10;AADcAAAADwAAAGRycy9kb3ducmV2LnhtbESPQWsCMRCF70L/Q5hCbzVrQWlXo0jF4kVKtRdvw2bc&#10;XdxMQpK623/vHARvM7w3732zWA2uU1eKqfVsYDIuQBFX3rZcG/g9bl/fQaWMbLHzTAb+KcFq+TRa&#10;YGl9zz90PeRaSQinEg00OYdS61Q15DCNfSAW7eyjwyxrrLWN2Eu46/RbUcy0w5alocFAnw1Vl8Of&#10;M9CHUxX099c27dfpY9Nv4mw6jca8PA/rOahMQ36Y79c7K/gToZVnZAK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xTv/EAAAA3AAAAA8AAAAAAAAAAAAAAAAAmAIAAGRycy9k&#10;b3ducmV2LnhtbFBLBQYAAAAABAAEAPUAAACJAwAAAAA=&#10;" fillcolor="#5f7791 [3209]" strokecolor="#2f3b48 [1609]" strokeweight="2pt">
                        <v:textbox>
                          <w:txbxContent>
                            <w:p w14:paraId="0D1BA15B" w14:textId="6D0E8C76"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19" o:spid="_x0000_s1074"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rZMAA&#10;AADcAAAADwAAAGRycy9kb3ducmV2LnhtbERPTYvCMBC9C/sfwgh701RB0WoUWXHZi4i6l70NzdgW&#10;m0lIou3+eyMI3ubxPme57kwj7uRDbVnBaJiBIC6srrlU8HveDWYgQkTW2FgmBf8UYL366C0x17bl&#10;I91PsRQphEOOCqoYXS5lKCoyGIbWESfuYr3BmKAvpfbYpnDTyHGWTaXBmlNDhY6+Kiqup5tR0Lq/&#10;wsnD9y7sN2G+bbd+Opl4pT773WYBIlIX3+KX+0en+aM5PJ9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3rZMAAAADcAAAADwAAAAAAAAAAAAAAAACYAgAAZHJzL2Rvd25y&#10;ZXYueG1sUEsFBgAAAAAEAAQA9QAAAIUDAAAAAA==&#10;" fillcolor="#5f7791 [3209]" strokecolor="#2f3b48 [1609]" strokeweight="2pt">
                        <v:textbox>
                          <w:txbxContent>
                            <w:p w14:paraId="7809DA6D" w14:textId="538FB387"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20" o:spid="_x0000_s1075"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IRMQA&#10;AADcAAAADwAAAGRycy9kb3ducmV2LnhtbESPQWsCMRCF7wX/QxjBW80qKHVrFFEsvZRS9dLbsBl3&#10;FzeTkKTu+u87h0JvM7w3732z3g6uU3eKqfVsYDYtQBFX3rZcG7icj88voFJGtth5JgMPSrDdjJ7W&#10;WFrf8xfdT7lWEsKpRANNzqHUOlUNOUxTH4hFu/roMMsaa20j9hLuOj0viqV22LI0NBho31B1O/04&#10;A334roL+fDumj11aHfpDXC4W0ZjJeNi9gso05H/z3/W7Ffy54Ms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iETEAAAA3AAAAA8AAAAAAAAAAAAAAAAAmAIAAGRycy9k&#10;b3ducmV2LnhtbFBLBQYAAAAABAAEAPUAAACJAwAAAAA=&#10;" fillcolor="#5f7791 [3209]" strokecolor="#2f3b48 [1609]" strokeweight="2pt">
                        <v:textbox>
                          <w:txbxContent>
                            <w:p w14:paraId="2D0D748B" w14:textId="1DE0AD64"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121" o:spid="_x0000_s1076"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14:paraId="783CD687" w14:textId="04C0CFD0" w:rsidR="00DB4C1D" w:rsidRPr="005A268D" w:rsidRDefault="00DB4C1D" w:rsidP="00EA1860">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50FEF7AC" w14:textId="77777777" w:rsidR="00DB4C1D" w:rsidRPr="00EA1860" w:rsidRDefault="00DB4C1D" w:rsidP="00EA1860">
                            <w:pPr>
                              <w:rPr>
                                <w:lang w:val="fr-CH"/>
                              </w:rPr>
                            </w:pPr>
                          </w:p>
                        </w:txbxContent>
                      </v:textbox>
                    </v:shape>
                  </v:group>
                  <v:group id="Groupe 122" o:spid="_x0000_s1077" style="position:absolute;left:1431;top:4134;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Groupe 123" o:spid="_x0000_s1078"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Zone de texte 124" o:spid="_x0000_s1079"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OR8EA&#10;AADcAAAADwAAAGRycy9kb3ducmV2LnhtbERPS2sCMRC+C/6HMEJvmlWq6GoUUSy9FPFx8TZsxt3F&#10;zSQkqbv9902h4G0+vuesNp1pxJN8qC0rGI8yEMSF1TWXCq6Xw3AOIkRkjY1lUvBDATbrfm+FubYt&#10;n+h5jqVIIRxyVFDF6HIpQ1GRwTCyjjhxd+sNxgR9KbXHNoWbRk6ybCYN1pwaKnS0q6h4nL+Ngtbd&#10;CiePH4fwtQ2Lfbv3s+nUK/U26LZLEJG6+BL/uz91mj95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QjkfBAAAA3AAAAA8AAAAAAAAAAAAAAAAAmAIAAGRycy9kb3du&#10;cmV2LnhtbFBLBQYAAAAABAAEAPUAAACGAwAAAAA=&#10;" fillcolor="#5f7791 [3209]" strokecolor="#2f3b48 [1609]" strokeweight="2pt">
                        <v:textbox>
                          <w:txbxContent>
                            <w:p w14:paraId="1913594D" w14:textId="3FD0BDCC"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125" o:spid="_x0000_s1080"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r3MIA&#10;AADcAAAADwAAAGRycy9kb3ducmV2LnhtbERPTWvCQBC9F/oflin0VjcVIpq6CVKxeBFRe+ltyE6T&#10;0Ozssrs18d+7guBtHu9zltVoenEmHzrLCt4nGQji2uqOGwXfp83bHESIyBp7y6TgQgGq8vlpiYW2&#10;Ax/ofIyNSCEcClTQxugKKUPdksEwsY44cb/WG4wJ+kZqj0MKN72cZtlMGuw4NbTo6LOl+u/4bxQM&#10;7qd2cv+1CbtVWKyHtZ/luVfq9WVcfYCINMaH+O7e6jR/msPtmXSBL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CvcwgAAANwAAAAPAAAAAAAAAAAAAAAAAJgCAABkcnMvZG93&#10;bnJldi54bWxQSwUGAAAAAAQABAD1AAAAhwMAAAAA&#10;" fillcolor="#5f7791 [3209]" strokecolor="#2f3b48 [1609]" strokeweight="2pt">
                        <v:textbox>
                          <w:txbxContent>
                            <w:p w14:paraId="16559C0B" w14:textId="2E24944A"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6" o:spid="_x0000_s1081"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1q8IA&#10;AADcAAAADwAAAGRycy9kb3ducmV2LnhtbERPTWvCQBC9F/wPywi91Y2CoY1ugigWL6XUevE2ZMck&#10;mJ1ddlcT/323UOhtHu9z1tVoenEnHzrLCuazDARxbXXHjYLT9/7lFUSIyBp7y6TgQQGqcvK0xkLb&#10;gb/ofoyNSCEcClTQxugKKUPdksEws444cRfrDcYEfSO1xyGFm14usiyXBjtODS062rZUX483o2Bw&#10;59rJz/d9+NiEt92w8/ly6ZV6no6bFYhIY/wX/7kPOs1f5PD7TLp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rWrwgAAANwAAAAPAAAAAAAAAAAAAAAAAJgCAABkcnMvZG93&#10;bnJldi54bWxQSwUGAAAAAAQABAD1AAAAhwMAAAAA&#10;" fillcolor="#5f7791 [3209]" strokecolor="#2f3b48 [1609]" strokeweight="2pt">
                        <v:textbox>
                          <w:txbxContent>
                            <w:p w14:paraId="6D5006E5" w14:textId="4E4334F4"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7" o:spid="_x0000_s1082"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QMMIA&#10;AADcAAAADwAAAGRycy9kb3ducmV2LnhtbERPTWvCQBC9F/wPywje6kZBq6mbIIqll1KMXnobstMk&#10;NDu77K4m/ffdQqG3ebzP2ZWj6cWdfOgsK1jMMxDEtdUdNwqul9PjBkSIyBp7y6TgmwKUxeRhh7m2&#10;A5/pXsVGpBAOOSpoY3S5lKFuyWCYW0ecuE/rDcYEfSO1xyGFm14us2wtDXacGlp0dGip/qpuRsHg&#10;Pmon319O4W0ftsfh6NerlVdqNh33zyAijfFf/Od+1Wn+8gl+n0kX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hAwwgAAANwAAAAPAAAAAAAAAAAAAAAAAJgCAABkcnMvZG93&#10;bnJldi54bWxQSwUGAAAAAAQABAD1AAAAhwMAAAAA&#10;" fillcolor="#5f7791 [3209]" strokecolor="#2f3b48 [1609]" strokeweight="2pt">
                        <v:textbox>
                          <w:txbxContent>
                            <w:p w14:paraId="3225622C" w14:textId="790FF019"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192" o:spid="_x0000_s1083"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14:paraId="5F3409E0" w14:textId="28B44F08" w:rsidR="00DB4C1D" w:rsidRPr="005A268D" w:rsidRDefault="00DB4C1D" w:rsidP="00EA1860">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A6BB2AF" w14:textId="77777777" w:rsidR="00DB4C1D" w:rsidRDefault="00DB4C1D" w:rsidP="00EA1860"/>
                        </w:txbxContent>
                      </v:textbox>
                    </v:shape>
                  </v:group>
                  <v:group id="Groupe 193" o:spid="_x0000_s1084" style="position:absolute;left:1431;top:556;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08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Zone de texte 195" o:spid="_x0000_s108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iO8EA&#10;AADcAAAADwAAAGRycy9kb3ducmV2LnhtbERPTWsCMRC9F/ofwhR6q9kKK3U1ilQsvYh09eJt2Iy7&#10;i5tJSKK7/fdGELzN433OfDmYTlzJh9aygs9RBoK4srrlWsFhv/n4AhEissbOMin4pwDLxevLHAtt&#10;e/6jaxlrkUI4FKigidEVUoaqIYNhZB1x4k7WG4wJ+lpqj30KN50cZ9lEGmw5NTTo6Luh6lxejILe&#10;HSsndz+bsF2F6bpf+0mee6Xe34bVDESkIT7FD/evTvOnOdyfS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j4jvBAAAA3AAAAA8AAAAAAAAAAAAAAAAAmAIAAGRycy9kb3du&#10;cmV2LnhtbFBLBQYAAAAABAAEAPUAAACGAwAAAAA=&#10;" fillcolor="#5f7791 [3209]" strokecolor="#2f3b48 [1609]" strokeweight="2pt">
                        <v:textbox>
                          <w:txbxContent>
                            <w:p w14:paraId="67912596" w14:textId="001A74A8"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196" o:spid="_x0000_s1087"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8TMIA&#10;AADcAAAADwAAAGRycy9kb3ducmV2LnhtbERPS2vCQBC+C/0PyxR6000LBo2uIVQsXkrxcfE2ZMck&#10;mJ1ddrcm/vtuodDbfHzPWZej6cWdfOgsK3idZSCIa6s7bhScT7vpAkSIyBp7y6TgQQHKzdNkjYW2&#10;Ax/ofoyNSCEcClTQxugKKUPdksEws444cVfrDcYEfSO1xyGFm16+ZVkuDXacGlp09N5SfTt+GwWD&#10;u9ROfn3swmcVltth6/P53Cv18jxWKxCRxvgv/nPvdZq/zO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XxMwgAAANwAAAAPAAAAAAAAAAAAAAAAAJgCAABkcnMvZG93&#10;bnJldi54bWxQSwUGAAAAAAQABAD1AAAAhwMAAAAA&#10;" fillcolor="#5f7791 [3209]" strokecolor="#2f3b48 [1609]" strokeweight="2pt">
                        <v:textbox>
                          <w:txbxContent>
                            <w:p w14:paraId="465BEA0C" w14:textId="2443F640"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7" o:spid="_x0000_s108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Z18IA&#10;AADcAAAADwAAAGRycy9kb3ducmV2LnhtbERPyWrDMBC9F/oPYgq9NXIL2RzLITQk5FJClktugzWx&#10;Ta2RkNTY+fuoUOhtHm+dYjmYTtzIh9aygvdRBoK4srrlWsH5tHmbgQgRWWNnmRTcKcCyfH4qMNe2&#10;5wPdjrEWKYRDjgqaGF0uZagaMhhG1hEn7mq9wZigr6X22Kdw08mPLJtIgy2nhgYdfTZUfR9/jILe&#10;XSon99tN+FqF+bpf+8l47JV6fRlWCxCRhvgv/nPvdJo/n8LvM+kC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nXwgAAANwAAAAPAAAAAAAAAAAAAAAAAJgCAABkcnMvZG93&#10;bnJldi54bWxQSwUGAAAAAAQABAD1AAAAhwMAAAAA&#10;" fillcolor="#5f7791 [3209]" strokecolor="#2f3b48 [1609]" strokeweight="2pt">
                        <v:textbox>
                          <w:txbxContent>
                            <w:p w14:paraId="4F2EA02E" w14:textId="4821330B"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8" o:spid="_x0000_s108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NpcQA&#10;AADcAAAADwAAAGRycy9kb3ducmV2LnhtbESPQWsCMRCF74L/IYzQW81aUOpqFKlYepFS7aW3YTPu&#10;Lm4mIUnd7b/vHARvM7w3732z3g6uUzeKqfVsYDYtQBFX3rZcG/g+H55fQaWMbLHzTAb+KMF2Mx6t&#10;sbS+5y+6nXKtJIRTiQaanEOpdaoacpimPhCLdvHRYZY11tpG7CXcdfqlKBbaYcvS0GCgt4aq6+nX&#10;GejDTxX05/shHXdpue/3cTGfR2OeJsNuBSrTkB/m+/WHFfyl0Mo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TaXEAAAA3AAAAA8AAAAAAAAAAAAAAAAAmAIAAGRycy9k&#10;b3ducmV2LnhtbFBLBQYAAAAABAAEAPUAAACJAwAAAAA=&#10;" fillcolor="#5f7791 [3209]" strokecolor="#2f3b48 [1609]" strokeweight="2pt">
                        <v:textbox>
                          <w:txbxContent>
                            <w:p w14:paraId="4AC3EC09" w14:textId="47E092F7"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199" o:spid="_x0000_s109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5943019D" w14:textId="036D001E" w:rsidR="00DB4C1D" w:rsidRPr="005A268D" w:rsidRDefault="00DB4C1D" w:rsidP="00EA1860">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7AA1D6E6" w14:textId="77777777" w:rsidR="00DB4C1D" w:rsidRDefault="00DB4C1D" w:rsidP="00EA1860"/>
                        </w:txbxContent>
                      </v:textbox>
                    </v:shape>
                  </v:group>
                </v:group>
              </v:group>
            </w:pict>
          </mc:Fallback>
        </mc:AlternateContent>
      </w:r>
      <w:r w:rsidR="00E91E9D">
        <w:t>Finally we assemble the feature vector by concatenating the LFCC</w:t>
      </w:r>
      <w:r w:rsidR="00E91E9D" w:rsidRPr="00981994">
        <w:rPr>
          <w:vertAlign w:val="subscript"/>
        </w:rPr>
        <w:t>cms</w:t>
      </w:r>
      <w:r w:rsidR="00981994">
        <w:rPr>
          <w:vertAlign w:val="subscript"/>
        </w:rPr>
        <w:t xml:space="preserve"> </w:t>
      </w:r>
      <w:r w:rsidR="008C391C">
        <w:t xml:space="preserve">and the main frequency, obtaining for each frame a vector of length 24. As shown in figure </w:t>
      </w:r>
      <w:r>
        <w:t>4</w:t>
      </w:r>
      <w:r w:rsidR="008C391C">
        <w:t>.</w:t>
      </w:r>
    </w:p>
    <w:p w14:paraId="6737CDB2" w14:textId="055D9648" w:rsidR="00FA4B6E" w:rsidRDefault="00FA4B6E" w:rsidP="00925C9F">
      <w:pPr>
        <w:jc w:val="both"/>
      </w:pPr>
    </w:p>
    <w:p w14:paraId="62DB21AB" w14:textId="77777777" w:rsidR="00FA4B6E" w:rsidRDefault="00FA4B6E" w:rsidP="00925C9F">
      <w:pPr>
        <w:jc w:val="both"/>
      </w:pPr>
    </w:p>
    <w:p w14:paraId="3D2F31D3" w14:textId="77777777" w:rsidR="00402F5F" w:rsidRDefault="00402F5F" w:rsidP="00925C9F">
      <w:pPr>
        <w:jc w:val="both"/>
      </w:pPr>
    </w:p>
    <w:p w14:paraId="56972F03" w14:textId="77777777" w:rsidR="00402F5F" w:rsidRDefault="00402F5F" w:rsidP="00925C9F">
      <w:pPr>
        <w:jc w:val="both"/>
      </w:pPr>
    </w:p>
    <w:p w14:paraId="0BA78E91" w14:textId="767AE3A1" w:rsidR="00FA4B6E" w:rsidRDefault="00FA4B6E" w:rsidP="00925C9F">
      <w:pPr>
        <w:jc w:val="both"/>
      </w:pPr>
    </w:p>
    <w:p w14:paraId="1A8FF9BE" w14:textId="09486672" w:rsidR="008C391C" w:rsidRDefault="008C391C" w:rsidP="00925C9F">
      <w:pPr>
        <w:jc w:val="both"/>
      </w:pPr>
      <w:r>
        <w:lastRenderedPageBreak/>
        <w:t>These vectors are standardized over the entire set:</w:t>
      </w:r>
    </w:p>
    <w:tbl>
      <w:tblPr>
        <w:tblStyle w:val="Tabledtat"/>
        <w:tblW w:w="0" w:type="auto"/>
        <w:tblLook w:val="04A0" w:firstRow="1" w:lastRow="0" w:firstColumn="1" w:lastColumn="0" w:noHBand="0" w:noVBand="1"/>
      </w:tblPr>
      <w:tblGrid>
        <w:gridCol w:w="8188"/>
        <w:gridCol w:w="592"/>
      </w:tblGrid>
      <w:tr w:rsidR="00670942" w14:paraId="00A9971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0CC87B8" w14:textId="43D02592" w:rsidR="00670942" w:rsidRPr="00163DD3" w:rsidRDefault="00DB4C1D" w:rsidP="00812926">
            <w:pPr>
              <w:jc w:val="both"/>
              <w:rPr>
                <w:b w:val="0"/>
              </w:rPr>
            </w:pPr>
            <m:oMathPara>
              <m:oMath>
                <m:acc>
                  <m:accPr>
                    <m:chr m:val="̃"/>
                    <m:ctrlPr>
                      <w:rPr>
                        <w:rFonts w:ascii="Cambria Math" w:hAnsi="Cambria Math"/>
                        <w:b w:val="0"/>
                        <w:i/>
                      </w:rPr>
                    </m:ctrlPr>
                  </m:accPr>
                  <m:e>
                    <m:r>
                      <m:rPr>
                        <m:sty m:val="bi"/>
                      </m:rPr>
                      <w:rPr>
                        <w:rFonts w:ascii="Cambria Math" w:hAnsi="Cambria Math"/>
                      </w:rPr>
                      <m:t>Ve</m:t>
                    </m:r>
                    <m:r>
                      <w:ins w:id="93" w:author="Grassi Sara" w:date="2016-01-22T08:57:00Z">
                        <m:rPr>
                          <m:sty m:val="bi"/>
                        </m:rPr>
                        <w:rPr>
                          <w:rFonts w:ascii="Cambria Math" w:hAnsi="Cambria Math"/>
                        </w:rPr>
                        <m:t>c</m:t>
                      </w:ins>
                    </m:r>
                    <m:sSub>
                      <m:sSubPr>
                        <m:ctrlPr>
                          <w:del w:id="94" w:author="Grassi Sara" w:date="2016-01-22T08:57:00Z">
                            <w:rPr>
                              <w:rFonts w:ascii="Cambria Math" w:hAnsi="Cambria Math"/>
                              <w:b w:val="0"/>
                              <w:i/>
                            </w:rPr>
                          </w:del>
                        </m:ctrlPr>
                      </m:sSubPr>
                      <m:e>
                        <m:r>
                          <w:del w:id="95" w:author="Grassi Sara" w:date="2016-01-22T08:57:00Z">
                            <m:rPr>
                              <m:sty m:val="bi"/>
                            </m:rPr>
                            <w:rPr>
                              <w:rFonts w:ascii="Cambria Math" w:hAnsi="Cambria Math"/>
                            </w:rPr>
                            <m:t>c</m:t>
                          </w:del>
                        </m:r>
                      </m:e>
                      <m:sub>
                        <m:r>
                          <w:del w:id="96" w:author="Grassi Sara" w:date="2016-01-22T08:57:00Z">
                            <m:rPr>
                              <m:sty m:val="bi"/>
                            </m:rPr>
                            <w:rPr>
                              <w:rFonts w:ascii="Cambria Math" w:hAnsi="Cambria Math"/>
                            </w:rPr>
                            <m:t>i</m:t>
                          </w:del>
                        </m:r>
                      </m:sub>
                    </m:sSub>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Vec-</m:t>
                    </m:r>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v</m:t>
                        </m:r>
                      </m:sub>
                    </m:sSub>
                  </m:num>
                  <m:den>
                    <m:sSub>
                      <m:sSubPr>
                        <m:ctrlPr>
                          <w:rPr>
                            <w:rFonts w:ascii="Cambria Math" w:hAnsi="Cambria Math"/>
                            <w:b w:val="0"/>
                            <w:i/>
                          </w:rPr>
                        </m:ctrlPr>
                      </m:sSubPr>
                      <m:e>
                        <m:r>
                          <m:rPr>
                            <m:sty m:val="bi"/>
                          </m:rPr>
                          <w:rPr>
                            <w:rFonts w:ascii="Cambria Math" w:hAnsi="Cambria Math"/>
                          </w:rPr>
                          <m:t>σ</m:t>
                        </m:r>
                      </m:e>
                      <m:sub>
                        <m:r>
                          <m:rPr>
                            <m:sty m:val="bi"/>
                          </m:rPr>
                          <w:rPr>
                            <w:rFonts w:ascii="Cambria Math" w:hAnsi="Cambria Math"/>
                          </w:rPr>
                          <m:t>v</m:t>
                        </m:r>
                      </m:sub>
                    </m:sSub>
                  </m:den>
                </m:f>
                <m:r>
                  <m:rPr>
                    <m:sty m:val="bi"/>
                  </m:rPr>
                  <w:rPr>
                    <w:rFonts w:ascii="Cambria Math" w:hAnsi="Cambria Math"/>
                  </w:rPr>
                  <m:t xml:space="preserve"> </m:t>
                </m:r>
              </m:oMath>
            </m:oMathPara>
          </w:p>
        </w:tc>
        <w:tc>
          <w:tcPr>
            <w:tcW w:w="592" w:type="dxa"/>
            <w:vAlign w:val="center"/>
          </w:tcPr>
          <w:p w14:paraId="317F6DF1" w14:textId="7E42CE81" w:rsidR="00670942" w:rsidRPr="00614F89"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(8</w:t>
            </w:r>
            <w:r w:rsidR="00670942" w:rsidRPr="00614F89">
              <w:rPr>
                <w:b w:val="0"/>
              </w:rPr>
              <w:t>)</w:t>
            </w:r>
          </w:p>
        </w:tc>
      </w:tr>
    </w:tbl>
    <w:p w14:paraId="217E47A5" w14:textId="07B20287" w:rsidR="008C391C" w:rsidRPr="00981994" w:rsidRDefault="008C391C" w:rsidP="00925C9F">
      <w:pPr>
        <w:jc w:val="both"/>
      </w:pPr>
      <w:r>
        <w:t xml:space="preserve">Where the </w:t>
      </w:r>
      <w:r w:rsidRPr="00E73A21">
        <w:t xml:space="preserve">mean </w:t>
      </w:r>
      <m:oMath>
        <m:r>
          <w:del w:id="97" w:author="Grassi Sara" w:date="2016-01-22T08:57:00Z">
            <w:rPr>
              <w:rFonts w:ascii="Cambria Math" w:hAnsi="Cambria Math"/>
            </w:rPr>
            <m:t>μ</m:t>
          </w:del>
        </m:r>
        <m:sSub>
          <m:sSubPr>
            <m:ctrlPr>
              <w:ins w:id="98" w:author="Grassi Sara" w:date="2016-01-22T08:58:00Z">
                <w:rPr>
                  <w:rFonts w:ascii="Cambria Math" w:hAnsi="Cambria Math"/>
                  <w:i/>
                </w:rPr>
              </w:ins>
            </m:ctrlPr>
          </m:sSubPr>
          <m:e>
            <m:r>
              <w:ins w:id="99" w:author="Grassi Sara" w:date="2016-01-22T08:58:00Z">
                <w:rPr>
                  <w:rFonts w:ascii="Cambria Math" w:hAnsi="Cambria Math"/>
                </w:rPr>
                <m:t>μ</m:t>
              </w:ins>
            </m:r>
          </m:e>
          <m:sub>
            <m:r>
              <w:ins w:id="100" w:author="Grassi Sara" w:date="2016-01-22T08:58:00Z">
                <w:rPr>
                  <w:rFonts w:ascii="Cambria Math" w:hAnsi="Cambria Math"/>
                </w:rPr>
                <m:t>v</m:t>
              </w:ins>
            </m:r>
          </m:sub>
        </m:sSub>
      </m:oMath>
      <w:r w:rsidRPr="00E73A21">
        <w:t xml:space="preserve"> and the standard deviation </w:t>
      </w:r>
      <m:oMath>
        <m:sSub>
          <m:sSubPr>
            <m:ctrlPr>
              <w:ins w:id="101" w:author="Grassi Sara" w:date="2016-01-22T08:58:00Z">
                <w:rPr>
                  <w:rFonts w:ascii="Cambria Math" w:hAnsi="Cambria Math"/>
                  <w:i/>
                </w:rPr>
              </w:ins>
            </m:ctrlPr>
          </m:sSubPr>
          <m:e>
            <m:r>
              <w:ins w:id="102" w:author="Grassi Sara" w:date="2016-01-22T08:58:00Z">
                <m:rPr>
                  <m:sty m:val="bi"/>
                </m:rPr>
                <w:rPr>
                  <w:rFonts w:ascii="Cambria Math" w:hAnsi="Cambria Math"/>
                </w:rPr>
                <m:t>σ</m:t>
              </w:ins>
            </m:r>
          </m:e>
          <m:sub>
            <m:r>
              <w:ins w:id="103" w:author="Grassi Sara" w:date="2016-01-22T08:58:00Z">
                <m:rPr>
                  <m:sty m:val="bi"/>
                </m:rPr>
                <w:rPr>
                  <w:rFonts w:ascii="Cambria Math" w:hAnsi="Cambria Math"/>
                </w:rPr>
                <m:t>v</m:t>
              </w:ins>
            </m:r>
          </m:sub>
        </m:sSub>
        <m:r>
          <w:del w:id="104" w:author="Grassi Sara" w:date="2016-01-22T08:58:00Z">
            <w:rPr>
              <w:rFonts w:ascii="Cambria Math" w:hAnsi="Cambria Math"/>
            </w:rPr>
            <m:t>σ</m:t>
          </w:del>
        </m:r>
      </m:oMath>
      <w:r w:rsidRPr="00E73A21">
        <w:t xml:space="preserve"> are</w:t>
      </w:r>
      <w:r>
        <w:t xml:space="preserve"> calculate</w:t>
      </w:r>
      <w:ins w:id="105" w:author="Grassi Sara" w:date="2016-01-20T23:46:00Z">
        <w:r w:rsidR="00491B98">
          <w:t>d</w:t>
        </w:r>
      </w:ins>
      <w:r>
        <w:t xml:space="preserve"> over the vectors of the </w:t>
      </w:r>
      <w:commentRangeStart w:id="106"/>
      <w:r>
        <w:t>entire dataset</w:t>
      </w:r>
      <w:commentRangeEnd w:id="106"/>
      <w:r w:rsidR="0055391F">
        <w:rPr>
          <w:rStyle w:val="CommentReference"/>
        </w:rPr>
        <w:commentReference w:id="106"/>
      </w:r>
      <w:r>
        <w:t xml:space="preserve">. </w:t>
      </w:r>
    </w:p>
    <w:p w14:paraId="19A420E6" w14:textId="7BF1F169" w:rsidR="00413204" w:rsidRPr="0028031E" w:rsidRDefault="00413204" w:rsidP="00925C9F">
      <w:pPr>
        <w:pStyle w:val="Heading2"/>
        <w:numPr>
          <w:ilvl w:val="2"/>
          <w:numId w:val="8"/>
        </w:numPr>
        <w:jc w:val="both"/>
        <w:rPr>
          <w:rFonts w:ascii="Calibri" w:hAnsi="Calibri"/>
        </w:rPr>
      </w:pPr>
      <w:bookmarkStart w:id="107" w:name="_Toc440535983"/>
      <w:r w:rsidRPr="0028031E">
        <w:rPr>
          <w:rFonts w:ascii="Calibri" w:hAnsi="Calibri"/>
        </w:rPr>
        <w:t>Variable frame-length method</w:t>
      </w:r>
      <w:bookmarkEnd w:id="107"/>
    </w:p>
    <w:p w14:paraId="0FE76AC2" w14:textId="64BEB2A8" w:rsidR="00413204" w:rsidRDefault="00A02FBA" w:rsidP="00925C9F">
      <w:pPr>
        <w:jc w:val="both"/>
      </w:pPr>
      <w:r>
        <w:t>In this method, the feature</w:t>
      </w:r>
      <w:del w:id="108" w:author="Grassi Sara" w:date="2016-01-20T23:46:00Z">
        <w:r w:rsidDel="00491B98">
          <w:delText>s</w:delText>
        </w:r>
      </w:del>
      <w:r>
        <w:t xml:space="preserve"> vector is extracted very similarly as in the fixed frame-lengt</w:t>
      </w:r>
      <w:r w:rsidR="00163DD3">
        <w:t xml:space="preserve">h method. Except that the frame </w:t>
      </w:r>
      <w:r>
        <w:t xml:space="preserve">length is not fixed but is calculated as the intervals in which there is sound activity. </w:t>
      </w:r>
    </w:p>
    <w:p w14:paraId="4A68E6FC" w14:textId="04502DE0" w:rsidR="00A02FBA" w:rsidRPr="002C197F" w:rsidRDefault="00A02FBA" w:rsidP="00925C9F">
      <w:pPr>
        <w:jc w:val="both"/>
      </w:pPr>
      <w:r w:rsidRPr="002C197F">
        <w:t xml:space="preserve">In the case of </w:t>
      </w:r>
      <w:del w:id="109" w:author="Grassi Sara" w:date="2016-01-20T23:47:00Z">
        <w:r w:rsidRPr="002C197F" w:rsidDel="00491B98">
          <w:delText xml:space="preserve">a </w:delText>
        </w:r>
      </w:del>
      <w:ins w:id="110" w:author="Grassi Sara" w:date="2016-01-20T23:47:00Z">
        <w:r w:rsidR="00491B98">
          <w:t>the</w:t>
        </w:r>
        <w:r w:rsidR="00491B98" w:rsidRPr="002C197F">
          <w:t xml:space="preserve"> </w:t>
        </w:r>
      </w:ins>
      <w:r w:rsidRPr="002C197F">
        <w:t>variable frame-length method, we have to implement an activity detector which tell us when the frame begins (activity) and when it ends (no activity). The decision is based on the energy and is calculated for every file as this:</w:t>
      </w:r>
    </w:p>
    <w:p w14:paraId="3572386D" w14:textId="77777777" w:rsidR="00A02FBA" w:rsidRPr="002C197F" w:rsidRDefault="00A02FBA" w:rsidP="00925C9F">
      <w:pPr>
        <w:pStyle w:val="ListParagraph"/>
        <w:numPr>
          <w:ilvl w:val="0"/>
          <w:numId w:val="21"/>
        </w:numPr>
        <w:autoSpaceDE w:val="0"/>
        <w:autoSpaceDN w:val="0"/>
        <w:adjustRightInd w:val="0"/>
        <w:spacing w:after="0" w:line="240" w:lineRule="auto"/>
        <w:jc w:val="both"/>
        <w:rPr>
          <w:rFonts w:cs="Courier New"/>
          <w:szCs w:val="24"/>
        </w:rPr>
      </w:pPr>
      <w:r w:rsidRPr="002C197F">
        <w:t xml:space="preserve">The energy is smoothed using the matlab command </w:t>
      </w:r>
      <w:r w:rsidRPr="002C197F">
        <w:rPr>
          <w:rFonts w:cs="Courier New"/>
          <w:sz w:val="20"/>
          <w:szCs w:val="20"/>
        </w:rPr>
        <w:t xml:space="preserve">E = </w:t>
      </w:r>
      <w:r w:rsidRPr="002C197F">
        <w:rPr>
          <w:rFonts w:cs="Courier New"/>
          <w:color w:val="000000"/>
          <w:sz w:val="20"/>
          <w:szCs w:val="20"/>
        </w:rPr>
        <w:t xml:space="preserve">smooth(x.^2,Fs/10); </w:t>
      </w:r>
      <w:r w:rsidRPr="002C197F">
        <w:t>, where x is the preprocessed signal and Fs the sampling frequency.</w:t>
      </w:r>
    </w:p>
    <w:p w14:paraId="79EB7021" w14:textId="77777777" w:rsidR="00A02FBA" w:rsidRPr="002C197F" w:rsidRDefault="00A02FBA" w:rsidP="00925C9F">
      <w:pPr>
        <w:pStyle w:val="ListParagraph"/>
        <w:numPr>
          <w:ilvl w:val="0"/>
          <w:numId w:val="21"/>
        </w:numPr>
        <w:autoSpaceDE w:val="0"/>
        <w:autoSpaceDN w:val="0"/>
        <w:adjustRightInd w:val="0"/>
        <w:spacing w:after="0" w:line="240" w:lineRule="auto"/>
        <w:jc w:val="both"/>
        <w:rPr>
          <w:rFonts w:cs="Courier New"/>
          <w:szCs w:val="24"/>
        </w:rPr>
      </w:pPr>
      <w:r w:rsidRPr="002C197F">
        <w:t xml:space="preserve">A noise threshold is calculated using </w:t>
      </w:r>
      <w:r w:rsidRPr="002C197F">
        <w:rPr>
          <w:rFonts w:cs="Courier New"/>
          <w:color w:val="000000"/>
          <w:sz w:val="20"/>
          <w:szCs w:val="20"/>
        </w:rPr>
        <w:t>th_noise = min(E) + .02*mean(E);</w:t>
      </w:r>
    </w:p>
    <w:p w14:paraId="5839AD94" w14:textId="77777777" w:rsidR="00A02FBA" w:rsidRPr="002C197F" w:rsidRDefault="00A02FBA" w:rsidP="00925C9F">
      <w:pPr>
        <w:pStyle w:val="ListParagraph"/>
        <w:numPr>
          <w:ilvl w:val="0"/>
          <w:numId w:val="21"/>
        </w:numPr>
        <w:jc w:val="both"/>
      </w:pPr>
      <w:r w:rsidRPr="002C197F">
        <w:t>Then, only the signal which is lower than this threshold is kept to calculate the energy of the noise :</w:t>
      </w:r>
    </w:p>
    <w:p w14:paraId="37C4EFE4" w14:textId="77777777" w:rsidR="00A02FBA" w:rsidRPr="002C197F" w:rsidRDefault="00A02FBA" w:rsidP="00925C9F">
      <w:pPr>
        <w:pStyle w:val="ListParagraph"/>
        <w:autoSpaceDE w:val="0"/>
        <w:autoSpaceDN w:val="0"/>
        <w:adjustRightInd w:val="0"/>
        <w:spacing w:after="0" w:line="240" w:lineRule="auto"/>
        <w:jc w:val="both"/>
        <w:rPr>
          <w:rFonts w:cs="Courier New"/>
          <w:color w:val="000000"/>
          <w:sz w:val="20"/>
          <w:szCs w:val="20"/>
          <w:lang w:val="de-CH"/>
        </w:rPr>
      </w:pPr>
      <w:r w:rsidRPr="002C197F">
        <w:rPr>
          <w:rFonts w:cs="Courier New"/>
          <w:color w:val="000000"/>
          <w:sz w:val="20"/>
          <w:szCs w:val="20"/>
          <w:lang w:val="de-CH"/>
        </w:rPr>
        <w:t>sil = E &lt; th_noise;</w:t>
      </w:r>
    </w:p>
    <w:p w14:paraId="1933D19A" w14:textId="77777777" w:rsidR="00A02FBA" w:rsidRPr="002C197F" w:rsidRDefault="00A02FBA" w:rsidP="00925C9F">
      <w:pPr>
        <w:autoSpaceDE w:val="0"/>
        <w:autoSpaceDN w:val="0"/>
        <w:adjustRightInd w:val="0"/>
        <w:spacing w:after="0" w:line="240" w:lineRule="auto"/>
        <w:ind w:firstLine="720"/>
        <w:jc w:val="both"/>
        <w:rPr>
          <w:rFonts w:cs="Courier New"/>
          <w:szCs w:val="24"/>
          <w:lang w:val="de-CH"/>
        </w:rPr>
      </w:pPr>
      <w:r w:rsidRPr="002C197F">
        <w:rPr>
          <w:rFonts w:cs="Courier New"/>
          <w:color w:val="000000"/>
          <w:sz w:val="20"/>
          <w:szCs w:val="20"/>
          <w:lang w:val="de-CH"/>
        </w:rPr>
        <w:t>E_noise = mean(E(sil));</w:t>
      </w:r>
    </w:p>
    <w:p w14:paraId="73FCB744" w14:textId="61180495" w:rsidR="00A02FBA" w:rsidRPr="002C197F" w:rsidRDefault="00A02FBA" w:rsidP="00925C9F">
      <w:pPr>
        <w:pStyle w:val="ListParagraph"/>
        <w:numPr>
          <w:ilvl w:val="0"/>
          <w:numId w:val="21"/>
        </w:numPr>
        <w:jc w:val="both"/>
      </w:pPr>
      <w:r w:rsidRPr="002C197F">
        <w:t xml:space="preserve">If </w:t>
      </w:r>
      <w:r w:rsidRPr="002C197F">
        <w:rPr>
          <w:rFonts w:cs="Courier New"/>
          <w:color w:val="000000"/>
          <w:sz w:val="20"/>
          <w:szCs w:val="20"/>
        </w:rPr>
        <w:t xml:space="preserve">sil </w:t>
      </w:r>
      <w:r w:rsidRPr="002C197F">
        <w:t>is empty, we assign</w:t>
      </w:r>
      <w:r w:rsidR="0090450A">
        <w:t xml:space="preserve"> to</w:t>
      </w:r>
      <w:r w:rsidRPr="002C197F">
        <w:t xml:space="preserve"> </w:t>
      </w:r>
      <w:r w:rsidRPr="002C197F">
        <w:rPr>
          <w:rFonts w:cs="Courier New"/>
          <w:color w:val="000000"/>
          <w:sz w:val="20"/>
          <w:szCs w:val="20"/>
        </w:rPr>
        <w:t xml:space="preserve">E_noise </w:t>
      </w:r>
      <w:r w:rsidRPr="002C197F">
        <w:t>a small default value (1e-5).</w:t>
      </w:r>
    </w:p>
    <w:p w14:paraId="410F9FFE" w14:textId="6E5EAE06" w:rsidR="00A02FBA" w:rsidRPr="002C197F" w:rsidRDefault="00A02FBA" w:rsidP="00925C9F">
      <w:pPr>
        <w:pStyle w:val="ListParagraph"/>
        <w:numPr>
          <w:ilvl w:val="0"/>
          <w:numId w:val="21"/>
        </w:numPr>
        <w:jc w:val="both"/>
      </w:pPr>
      <w:r w:rsidRPr="002C197F">
        <w:t>Then we threshold the signal to obtain</w:t>
      </w:r>
      <w:r w:rsidR="006A5CDC">
        <w:t xml:space="preserve"> the decision</w:t>
      </w:r>
      <w:r w:rsidRPr="002C197F">
        <w:t>: activity = E &gt; E_noise.</w:t>
      </w:r>
    </w:p>
    <w:p w14:paraId="0BAFC913" w14:textId="7445656B" w:rsidR="005B6E6F" w:rsidRDefault="004830C9" w:rsidP="00925C9F">
      <w:pPr>
        <w:jc w:val="both"/>
      </w:pPr>
      <w:r w:rsidRPr="002C197F">
        <w:rPr>
          <w:noProof/>
          <w:lang w:eastAsia="en-US"/>
        </w:rPr>
        <mc:AlternateContent>
          <mc:Choice Requires="wpg">
            <w:drawing>
              <wp:anchor distT="0" distB="0" distL="114300" distR="114300" simplePos="0" relativeHeight="251659776" behindDoc="1" locked="0" layoutInCell="1" allowOverlap="1" wp14:anchorId="4969096A" wp14:editId="54F794D9">
                <wp:simplePos x="0" y="0"/>
                <wp:positionH relativeFrom="column">
                  <wp:posOffset>-371281</wp:posOffset>
                </wp:positionH>
                <wp:positionV relativeFrom="paragraph">
                  <wp:posOffset>280035</wp:posOffset>
                </wp:positionV>
                <wp:extent cx="6829425" cy="2962275"/>
                <wp:effectExtent l="0" t="0" r="9525" b="9525"/>
                <wp:wrapNone/>
                <wp:docPr id="53" name="Group 53"/>
                <wp:cNvGraphicFramePr/>
                <a:graphic xmlns:a="http://schemas.openxmlformats.org/drawingml/2006/main">
                  <a:graphicData uri="http://schemas.microsoft.com/office/word/2010/wordprocessingGroup">
                    <wpg:wgp>
                      <wpg:cNvGrpSpPr/>
                      <wpg:grpSpPr>
                        <a:xfrm>
                          <a:off x="0" y="0"/>
                          <a:ext cx="6829425" cy="2962275"/>
                          <a:chOff x="0" y="57150"/>
                          <a:chExt cx="5951195" cy="2581275"/>
                        </a:xfrm>
                      </wpg:grpSpPr>
                      <pic:pic xmlns:pic="http://schemas.openxmlformats.org/drawingml/2006/picture">
                        <pic:nvPicPr>
                          <pic:cNvPr id="44" name="Picture 44" descr="C:\Users\wjducret.INTRANET\Desktop\signal2.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57150"/>
                            <a:ext cx="5486400" cy="2314575"/>
                          </a:xfrm>
                          <a:prstGeom prst="rect">
                            <a:avLst/>
                          </a:prstGeom>
                          <a:noFill/>
                          <a:ln>
                            <a:noFill/>
                          </a:ln>
                        </pic:spPr>
                      </pic:pic>
                      <wps:wsp>
                        <wps:cNvPr id="52" name="Text Box 52"/>
                        <wps:cNvSpPr txBox="1"/>
                        <wps:spPr>
                          <a:xfrm>
                            <a:off x="464795" y="2371725"/>
                            <a:ext cx="5486400" cy="266700"/>
                          </a:xfrm>
                          <a:prstGeom prst="rect">
                            <a:avLst/>
                          </a:prstGeom>
                          <a:solidFill>
                            <a:prstClr val="white"/>
                          </a:solidFill>
                          <a:ln>
                            <a:noFill/>
                          </a:ln>
                          <a:effectLst/>
                        </wps:spPr>
                        <wps:txbx>
                          <w:txbxContent>
                            <w:p w14:paraId="3653DD98" w14:textId="5A74ED83" w:rsidR="00DB4C1D" w:rsidRDefault="00DB4C1D" w:rsidP="00A02FBA">
                              <w:pPr>
                                <w:pStyle w:val="Caption"/>
                                <w:rPr>
                                  <w:noProof/>
                                </w:rPr>
                              </w:pPr>
                              <w:r>
                                <w:t>Figure 5: example of the activity detector, the frames are represented by the pink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9096A" id="Group 53" o:spid="_x0000_s1091" style="position:absolute;left:0;text-align:left;margin-left:-29.25pt;margin-top:22.05pt;width:537.75pt;height:233.25pt;z-index:-251656704;mso-width-relative:margin;mso-height-relative:margin" coordorigin=",571" coordsize="59511,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">
                <v:shape id="Picture 44" o:spid="_x0000_s1092" type="#_x0000_t75" style="position:absolute;top:571;width:54864;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Znm3EAAAA2wAAAA8AAABkcnMvZG93bnJldi54bWxEj0FrAjEUhO+F/ofwhN5q1q2IbI0ipa0i&#10;eKhK6fGxed0sbl6WTepGf70RhB6HmfmGmS2ibcSJOl87VjAaZiCIS6drrhQc9h/PUxA+IGtsHJOC&#10;M3lYzB8fZlho1/MXnXahEgnCvkAFJoS2kNKXhiz6oWuJk/frOoshya6SusM+wW0j8yybSIs1pwWD&#10;Lb0ZKo+7P6vgfZqvsP25cB433y/l59bYvopKPQ3i8hVEoBj+w/f2WisYj+H2Jf0A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Znm3EAAAA2wAAAA8AAAAAAAAAAAAAAAAA&#10;nwIAAGRycy9kb3ducmV2LnhtbFBLBQYAAAAABAAEAPcAAACQAwAAAAA=&#10;">
                  <v:imagedata r:id="rId20" o:title="signal2"/>
                  <v:path arrowok="t"/>
                </v:shape>
                <v:shape id="Text Box 52" o:spid="_x0000_s1093" type="#_x0000_t202" style="position:absolute;left:4647;top:23717;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14:paraId="3653DD98" w14:textId="5A74ED83" w:rsidR="00DB4C1D" w:rsidRDefault="00DB4C1D" w:rsidP="00A02FBA">
                        <w:pPr>
                          <w:pStyle w:val="Caption"/>
                          <w:rPr>
                            <w:noProof/>
                          </w:rPr>
                        </w:pPr>
                        <w:r>
                          <w:t>Figure 5: example of the activity detector, the frames are represented by the pink line</w:t>
                        </w:r>
                      </w:p>
                    </w:txbxContent>
                  </v:textbox>
                </v:shape>
              </v:group>
            </w:pict>
          </mc:Fallback>
        </mc:AlternateContent>
      </w:r>
      <w:r w:rsidR="00A02FBA" w:rsidRPr="002C197F">
        <w:t xml:space="preserve">An example of this process is in figure </w:t>
      </w:r>
      <w:r w:rsidR="00402F5F">
        <w:t>5</w:t>
      </w:r>
      <w:r w:rsidR="00A02FBA" w:rsidRPr="002C197F">
        <w:t>, we see the frames represent</w:t>
      </w:r>
      <w:r w:rsidR="009150D6">
        <w:t>ed</w:t>
      </w:r>
      <w:r w:rsidR="00A02FBA" w:rsidRPr="002C197F">
        <w:t xml:space="preserve"> by a pink line.</w:t>
      </w:r>
    </w:p>
    <w:p w14:paraId="038978AB" w14:textId="14645B97" w:rsidR="00A02FBA" w:rsidRDefault="00A02FBA" w:rsidP="00925C9F">
      <w:pPr>
        <w:jc w:val="both"/>
      </w:pPr>
    </w:p>
    <w:p w14:paraId="4BE6E78D" w14:textId="77777777" w:rsidR="00A02FBA" w:rsidRDefault="00A02FBA" w:rsidP="00925C9F">
      <w:pPr>
        <w:jc w:val="both"/>
      </w:pPr>
    </w:p>
    <w:p w14:paraId="744DE53C" w14:textId="77777777" w:rsidR="00A02FBA" w:rsidRPr="002C197F" w:rsidRDefault="00A02FBA" w:rsidP="00925C9F">
      <w:pPr>
        <w:jc w:val="both"/>
      </w:pPr>
    </w:p>
    <w:p w14:paraId="1FF93430" w14:textId="77777777" w:rsidR="00A02FBA" w:rsidRDefault="00A02FBA" w:rsidP="00925C9F">
      <w:pPr>
        <w:jc w:val="both"/>
      </w:pPr>
    </w:p>
    <w:p w14:paraId="1DA7B612" w14:textId="77777777" w:rsidR="00A02FBA" w:rsidRDefault="00A02FBA" w:rsidP="00925C9F">
      <w:pPr>
        <w:jc w:val="both"/>
      </w:pPr>
    </w:p>
    <w:p w14:paraId="46009480" w14:textId="77777777" w:rsidR="00A02FBA" w:rsidRDefault="00A02FBA" w:rsidP="00925C9F">
      <w:pPr>
        <w:jc w:val="both"/>
      </w:pPr>
    </w:p>
    <w:p w14:paraId="1F4DC2AD" w14:textId="77777777" w:rsidR="00A02FBA" w:rsidRDefault="00A02FBA" w:rsidP="00925C9F">
      <w:pPr>
        <w:jc w:val="both"/>
      </w:pPr>
    </w:p>
    <w:p w14:paraId="7033DC49" w14:textId="77777777" w:rsidR="00A02FBA" w:rsidRDefault="00A02FBA" w:rsidP="00925C9F">
      <w:pPr>
        <w:jc w:val="both"/>
      </w:pPr>
    </w:p>
    <w:p w14:paraId="4073DB4D" w14:textId="1551F972" w:rsidR="00CD5AF1" w:rsidRDefault="006A5CDC" w:rsidP="00925C9F">
      <w:pPr>
        <w:jc w:val="both"/>
      </w:pPr>
      <w:r>
        <w:lastRenderedPageBreak/>
        <w:t>After the frames are cut, we calculate the mean subtracted LFCC and the main frequency (F0) as in the fixed frame-length method (see section 2.1.2)</w:t>
      </w:r>
      <w:r w:rsidR="002D79DA">
        <w:t xml:space="preserve"> and assemble the feature vector by concatenating the LFCC, F0 and the time duration</w:t>
      </w:r>
      <w:r w:rsidR="006134A1">
        <w:t>,</w:t>
      </w:r>
      <w:r w:rsidR="002D79DA">
        <w:t xml:space="preserve"> </w:t>
      </w:r>
      <w:r w:rsidR="004830C9">
        <w:t>Td</w:t>
      </w:r>
      <w:r w:rsidR="006134A1">
        <w:t>,</w:t>
      </w:r>
      <w:r w:rsidR="004830C9">
        <w:t xml:space="preserve"> </w:t>
      </w:r>
      <w:r w:rsidR="002D79DA">
        <w:t xml:space="preserve">of each frame as shown in figure </w:t>
      </w:r>
      <w:r w:rsidR="00402F5F">
        <w:t>6</w:t>
      </w:r>
      <w:r w:rsidR="002D79DA">
        <w:t>. The length of each feature vector is 25. These vectors are also standard</w:t>
      </w:r>
      <w:r w:rsidR="00E73A21">
        <w:t>ized as explain</w:t>
      </w:r>
      <w:ins w:id="111" w:author="Grassi Sara" w:date="2016-01-22T09:02:00Z">
        <w:r w:rsidR="008A7497">
          <w:t>ed</w:t>
        </w:r>
      </w:ins>
      <w:r w:rsidR="00E73A21">
        <w:t xml:space="preserve"> in section 2.1.2</w:t>
      </w:r>
      <w:r w:rsidR="002D79DA">
        <w:t>.</w:t>
      </w:r>
    </w:p>
    <w:p w14:paraId="3116985C" w14:textId="7D6FE831" w:rsidR="001E2366" w:rsidRDefault="00452002" w:rsidP="00925C9F">
      <w:pPr>
        <w:jc w:val="both"/>
      </w:pPr>
      <w:r>
        <w:rPr>
          <w:noProof/>
          <w:lang w:eastAsia="en-US"/>
        </w:rPr>
        <mc:AlternateContent>
          <mc:Choice Requires="wpg">
            <w:drawing>
              <wp:anchor distT="0" distB="0" distL="114300" distR="114300" simplePos="0" relativeHeight="251671040" behindDoc="0" locked="0" layoutInCell="1" allowOverlap="1" wp14:anchorId="40A180F8" wp14:editId="39162C43">
                <wp:simplePos x="0" y="0"/>
                <wp:positionH relativeFrom="column">
                  <wp:posOffset>33793</wp:posOffset>
                </wp:positionH>
                <wp:positionV relativeFrom="paragraph">
                  <wp:posOffset>59331</wp:posOffset>
                </wp:positionV>
                <wp:extent cx="5502275" cy="317500"/>
                <wp:effectExtent l="0" t="0" r="22225" b="6350"/>
                <wp:wrapNone/>
                <wp:docPr id="228" name="Groupe 228"/>
                <wp:cNvGraphicFramePr/>
                <a:graphic xmlns:a="http://schemas.openxmlformats.org/drawingml/2006/main">
                  <a:graphicData uri="http://schemas.microsoft.com/office/word/2010/wordprocessingGroup">
                    <wpg:wgp>
                      <wpg:cNvGrpSpPr/>
                      <wpg:grpSpPr>
                        <a:xfrm>
                          <a:off x="0" y="0"/>
                          <a:ext cx="5502275" cy="317500"/>
                          <a:chOff x="0" y="0"/>
                          <a:chExt cx="5298992" cy="318052"/>
                        </a:xfrm>
                      </wpg:grpSpPr>
                      <wpg:grpSp>
                        <wpg:cNvPr id="229" name="Groupe 229"/>
                        <wpg:cNvGrpSpPr/>
                        <wpg:grpSpPr>
                          <a:xfrm>
                            <a:off x="1860598" y="23854"/>
                            <a:ext cx="3438394" cy="285750"/>
                            <a:chOff x="-103375" y="0"/>
                            <a:chExt cx="3438422" cy="285750"/>
                          </a:xfrm>
                        </wpg:grpSpPr>
                        <wps:wsp>
                          <wps:cNvPr id="230" name="Zone de texte 230"/>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DB6CE0"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Zone de texte 231"/>
                          <wps:cNvSpPr txBox="1"/>
                          <wps:spPr>
                            <a:xfrm>
                              <a:off x="453213" y="0"/>
                              <a:ext cx="530948"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BA9BCB9" w14:textId="42C85128"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Zone de texte 23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F746E"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Zone de texte 23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3CF86B"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Zone de texte 23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90F26" w14:textId="77777777" w:rsidR="00DB4C1D" w:rsidRPr="005A268D" w:rsidRDefault="00DB4C1D" w:rsidP="004830C9">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6746F93F"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A180F8" id="Groupe 228" o:spid="_x0000_s1094" style="position:absolute;left:0;text-align:left;margin-left:2.65pt;margin-top:4.65pt;width:433.25pt;height:25pt;z-index:251671040"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">
                <v:group id="Groupe 229" o:spid="_x0000_s109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Zone de texte 230" o:spid="_x0000_s109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5cIA&#10;AADcAAAADwAAAGRycy9kb3ducmV2LnhtbERPz2vCMBS+C/sfwhvspukcLdoZRSYdXobodvH2aN7a&#10;suYlJFnb/ffmMPD48f3e7CbTi4F86CwreF5kIIhrqztuFHx9VvMViBCRNfaWScEfBdhtH2YbLLUd&#10;+UzDJTYihXAoUUEboyulDHVLBsPCOuLEfVtvMCboG6k9jinc9HKZZYU02HFqaNHRW0v1z+XXKBjd&#10;tXby9F6Fj31YH8aDL/LcK/X0OO1fQUSa4l387z5qBcuXND+dSUd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3/lwgAAANwAAAAPAAAAAAAAAAAAAAAAAJgCAABkcnMvZG93&#10;bnJldi54bWxQSwUGAAAAAAQABAD1AAAAhwMAAAAA&#10;" fillcolor="#5f7791 [3209]" strokecolor="#2f3b48 [1609]" strokeweight="2pt">
                    <v:textbox>
                      <w:txbxContent>
                        <w:p w14:paraId="2EDB6CE0"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231" o:spid="_x0000_s1097"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afsQA&#10;AADcAAAADwAAAGRycy9kb3ducmV2LnhtbESPQWsCMRSE70L/Q3iF3jSrotitUaRi8SLitpfeHpvX&#10;3aWbl5BEd/33RhA8DjPzDbNc96YVF/KhsaxgPMpAEJdWN1wp+PneDRcgQkTW2FomBVcKsF69DJaY&#10;a9vxiS5FrESCcMhRQR2jy6UMZU0Gw8g64uT9WW8wJukrqT12CW5aOcmyuTTYcFqo0dFnTeV/cTYK&#10;OvdbOnn82oXDJrxvu62fz2ZeqbfXfvMBIlIfn+FHe68VTKZjuJ9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b2n7EAAAA3AAAAA8AAAAAAAAAAAAAAAAAmAIAAGRycy9k&#10;b3ducmV2LnhtbFBLBQYAAAAABAAEAPUAAACJAwAAAAA=&#10;" fillcolor="#5f7791 [3209]" strokecolor="#2f3b48 [1609]" strokeweight="2pt">
                    <v:textbox>
                      <w:txbxContent>
                        <w:p w14:paraId="3BA9BCB9" w14:textId="42C85128"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2" o:spid="_x0000_s109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ECcQA&#10;AADcAAAADwAAAGRycy9kb3ducmV2LnhtbESPT2sCMRTE70K/Q3gFb5rtiqKrUaSi9FKKfy7eHpvn&#10;7uLmJSTR3X77plDocZiZ3zCrTW9a8SQfGssK3sYZCOLS6oYrBZfzfjQHESKyxtYyKfimAJv1y2CF&#10;hbYdH+l5ipVIEA4FKqhjdIWUoazJYBhbR5y8m/UGY5K+ktpjl+CmlXmWzaTBhtNCjY7eayrvp4dR&#10;0Llr6eTXYR8+t2Gx63Z+Np16pYav/XYJIlIf/8N/7Q+tIJ/k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JRAnEAAAA3AAAAA8AAAAAAAAAAAAAAAAAmAIAAGRycy9k&#10;b3ducmV2LnhtbFBLBQYAAAAABAAEAPUAAACJAwAAAAA=&#10;" fillcolor="#5f7791 [3209]" strokecolor="#2f3b48 [1609]" strokeweight="2pt">
                    <v:textbox>
                      <w:txbxContent>
                        <w:p w14:paraId="68FF746E"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3" o:spid="_x0000_s109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XhksUA&#10;AADcAAAADwAAAGRycy9kb3ducmV2LnhtbESPQWvCQBSE7wX/w/KE3upGRbGpmyCKpZdSTHvp7ZF9&#10;TYLZt8vuauK/dwuFHoeZ+YbZlqPpxZV86CwrmM8yEMS11R03Cr4+j08bECEia+wtk4IbBSiLycMW&#10;c20HPtG1io1IEA45KmhjdLmUoW7JYJhZR5y8H+sNxiR9I7XHIcFNLxdZtpYGO04LLTrat1Sfq4tR&#10;MLjv2smP12N434Xnw3Dw69XKK/U4HXcvICKN8T/8137TChbLJfyeSUd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eGSxQAAANwAAAAPAAAAAAAAAAAAAAAAAJgCAABkcnMv&#10;ZG93bnJldi54bWxQSwUGAAAAAAQABAD1AAAAigMAAAAA&#10;" fillcolor="#5f7791 [3209]" strokecolor="#2f3b48 [1609]" strokeweight="2pt">
                    <v:textbox>
                      <w:txbxContent>
                        <w:p w14:paraId="653CF86B"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234" o:spid="_x0000_s110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8790F26" w14:textId="77777777" w:rsidR="00DB4C1D" w:rsidRPr="005A268D" w:rsidRDefault="00DB4C1D" w:rsidP="004830C9">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6746F93F" w14:textId="77777777" w:rsidR="00DB4C1D" w:rsidRDefault="00DB4C1D" w:rsidP="004830C9"/>
                    </w:txbxContent>
                  </v:textbox>
                </v:shape>
              </v:group>
            </w:pict>
          </mc:Fallback>
        </mc:AlternateContent>
      </w:r>
      <w:r>
        <w:rPr>
          <w:noProof/>
          <w:lang w:eastAsia="en-US"/>
        </w:rPr>
        <mc:AlternateContent>
          <mc:Choice Requires="wps">
            <w:drawing>
              <wp:anchor distT="0" distB="0" distL="114300" distR="114300" simplePos="0" relativeHeight="251642368" behindDoc="0" locked="0" layoutInCell="1" allowOverlap="1" wp14:anchorId="0801DB23" wp14:editId="22ACE19B">
                <wp:simplePos x="0" y="0"/>
                <wp:positionH relativeFrom="column">
                  <wp:posOffset>-109330</wp:posOffset>
                </wp:positionH>
                <wp:positionV relativeFrom="paragraph">
                  <wp:posOffset>3672</wp:posOffset>
                </wp:positionV>
                <wp:extent cx="5764530" cy="1550035"/>
                <wp:effectExtent l="0" t="0" r="26670" b="12065"/>
                <wp:wrapNone/>
                <wp:docPr id="205" name="Zone de texte 205"/>
                <wp:cNvGraphicFramePr/>
                <a:graphic xmlns:a="http://schemas.openxmlformats.org/drawingml/2006/main">
                  <a:graphicData uri="http://schemas.microsoft.com/office/word/2010/wordprocessingShape">
                    <wps:wsp>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AB8ACA9" w14:textId="77777777" w:rsidR="00DB4C1D" w:rsidRPr="005A268D" w:rsidRDefault="00DB4C1D"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1DB23" id="Zone de texte 205" o:spid="_x0000_s1101" type="#_x0000_t202" style="position:absolute;left:0;text-align:left;margin-left:-8.6pt;margin-top:.3pt;width:453.9pt;height:122.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" fillcolor="#76a35d [3205]" strokecolor="#3a512e [1605]" strokeweight="2pt">
                <v:textbox>
                  <w:txbxContent>
                    <w:p w14:paraId="3AB8ACA9" w14:textId="77777777" w:rsidR="00DB4C1D" w:rsidRPr="005A268D" w:rsidRDefault="00DB4C1D" w:rsidP="004830C9">
                      <w:pPr>
                        <w:rPr>
                          <w:lang w:val="fr-CH"/>
                        </w:rPr>
                      </w:pPr>
                    </w:p>
                  </w:txbxContent>
                </v:textbox>
              </v:shape>
            </w:pict>
          </mc:Fallback>
        </mc:AlternateContent>
      </w:r>
    </w:p>
    <w:p w14:paraId="4ADFC289" w14:textId="64945996" w:rsidR="001E2366" w:rsidRDefault="00452002" w:rsidP="00925C9F">
      <w:pPr>
        <w:jc w:val="both"/>
      </w:pPr>
      <w:r>
        <w:rPr>
          <w:noProof/>
          <w:lang w:eastAsia="en-US"/>
        </w:rPr>
        <mc:AlternateContent>
          <mc:Choice Requires="wpg">
            <w:drawing>
              <wp:anchor distT="0" distB="0" distL="114300" distR="114300" simplePos="0" relativeHeight="251664896" behindDoc="0" locked="0" layoutInCell="1" allowOverlap="1" wp14:anchorId="2A3DBFD0" wp14:editId="5D57B3ED">
                <wp:simplePos x="0" y="0"/>
                <wp:positionH relativeFrom="column">
                  <wp:posOffset>33793</wp:posOffset>
                </wp:positionH>
                <wp:positionV relativeFrom="paragraph">
                  <wp:posOffset>76780</wp:posOffset>
                </wp:positionV>
                <wp:extent cx="5502302" cy="317500"/>
                <wp:effectExtent l="0" t="0" r="22225" b="6350"/>
                <wp:wrapNone/>
                <wp:docPr id="221" name="Groupe 221"/>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22" name="Groupe 222"/>
                        <wpg:cNvGrpSpPr/>
                        <wpg:grpSpPr>
                          <a:xfrm>
                            <a:off x="1860598" y="23854"/>
                            <a:ext cx="3438394" cy="285750"/>
                            <a:chOff x="-103375" y="0"/>
                            <a:chExt cx="3438422" cy="285750"/>
                          </a:xfrm>
                        </wpg:grpSpPr>
                        <wps:wsp>
                          <wps:cNvPr id="223" name="Zone de texte 223"/>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8F62DC1"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Zone de texte 224"/>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0C09D28" w14:textId="16C6648C"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Zone de texte 225"/>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248F15B"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Zone de texte 226"/>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189065A"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7" name="Zone de texte 227"/>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B252B" w14:textId="77777777" w:rsidR="00DB4C1D" w:rsidRPr="005A268D" w:rsidRDefault="00DB4C1D" w:rsidP="004830C9">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8CDAF32"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3DBFD0" id="Groupe 221" o:spid="_x0000_s1102" style="position:absolute;left:0;text-align:left;margin-left:2.65pt;margin-top:6.05pt;width:433.25pt;height:25pt;z-index:251664896"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">
                <v:group id="Groupe 222" o:spid="_x0000_s1103"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Zone de texte 223" o:spid="_x0000_s1104"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3T8QA&#10;AADcAAAADwAAAGRycy9kb3ducmV2LnhtbESPT2sCMRTE70K/Q3gFb5rti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d0/EAAAA3AAAAA8AAAAAAAAAAAAAAAAAmAIAAGRycy9k&#10;b3ducmV2LnhtbFBLBQYAAAAABAAEAPUAAACJAwAAAAA=&#10;" fillcolor="#5f7791 [3209]" strokecolor="#2f3b48 [1609]" strokeweight="2pt">
                    <v:textbox>
                      <w:txbxContent>
                        <w:p w14:paraId="08F62DC1"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224" o:spid="_x0000_s1105"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XvO8QA&#10;AADcAAAADwAAAGRycy9kb3ducmV2LnhtbESPT2sCMRTE70K/Q3gFb5rto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17zvEAAAA3AAAAA8AAAAAAAAAAAAAAAAAmAIAAGRycy9k&#10;b3ducmV2LnhtbFBLBQYAAAAABAAEAPUAAACJAwAAAAA=&#10;" fillcolor="#5f7791 [3209]" strokecolor="#2f3b48 [1609]" strokeweight="2pt">
                    <v:textbox>
                      <w:txbxContent>
                        <w:p w14:paraId="00C09D28" w14:textId="16C6648C"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5" o:spid="_x0000_s1106"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KoMQA&#10;AADcAAAADwAAAGRycy9kb3ducmV2LnhtbESPQWsCMRSE7wX/Q3iCt5p1YaVdjSKK4qWUWi/eHpvn&#10;7uLmJSTRXf99Uyj0OMzMN8xyPZhOPMiH1rKC2TQDQVxZ3XKt4Py9f30DESKyxs4yKXhSgPVq9LLE&#10;Utuev+hxirVIEA4lKmhidKWUoWrIYJhaR5y8q/UGY5K+ltpjn+Cmk3mWzaXBltNCg462DVW3090o&#10;6N2lcvLzsA8fm/C+63d+XhR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5SqDEAAAA3AAAAA8AAAAAAAAAAAAAAAAAmAIAAGRycy9k&#10;b3ducmV2LnhtbFBLBQYAAAAABAAEAPUAAACJAwAAAAA=&#10;" fillcolor="#5f7791 [3209]" strokecolor="#2f3b48 [1609]" strokeweight="2pt">
                    <v:textbox>
                      <w:txbxContent>
                        <w:p w14:paraId="2248F15B"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6" o:spid="_x0000_s1107"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U18QA&#10;AADcAAAADwAAAGRycy9kb3ducmV2LnhtbESPQWsCMRSE7wX/Q3iCt5p1waVdjSKK4qWUWi/eHpvn&#10;7uLmJSTRXf99Uyj0OMzMN8xyPZhOPMiH1rKC2TQDQVxZ3XKt4Py9f30DESKyxs4yKXhSgPVq9LLE&#10;Utuev+hxirVIEA4lKmhidKWUoWrIYJhaR5y8q/UGY5K+ltpjn+Cmk3mWFdJgy2mhQUfbhqrb6W4U&#10;9O5SOfl52IePTXjf9TtfzOd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1NfEAAAA3AAAAA8AAAAAAAAAAAAAAAAAmAIAAGRycy9k&#10;b3ducmV2LnhtbFBLBQYAAAAABAAEAPUAAACJAwAAAAA=&#10;" fillcolor="#5f7791 [3209]" strokecolor="#2f3b48 [1609]" strokeweight="2pt">
                    <v:textbox>
                      <w:txbxContent>
                        <w:p w14:paraId="7189065A"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227" o:spid="_x0000_s1108"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27FB252B" w14:textId="77777777" w:rsidR="00DB4C1D" w:rsidRPr="005A268D" w:rsidRDefault="00DB4C1D" w:rsidP="004830C9">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8CDAF32" w14:textId="77777777" w:rsidR="00DB4C1D" w:rsidRDefault="00DB4C1D" w:rsidP="004830C9"/>
                    </w:txbxContent>
                  </v:textbox>
                </v:shape>
              </v:group>
            </w:pict>
          </mc:Fallback>
        </mc:AlternateContent>
      </w:r>
    </w:p>
    <w:p w14:paraId="17B43C0A" w14:textId="23B07414" w:rsidR="004830C9" w:rsidRDefault="00452002" w:rsidP="00925C9F">
      <w:pPr>
        <w:jc w:val="both"/>
      </w:pPr>
      <w:r>
        <w:rPr>
          <w:noProof/>
          <w:lang w:eastAsia="en-US"/>
        </w:rPr>
        <mc:AlternateContent>
          <mc:Choice Requires="wpg">
            <w:drawing>
              <wp:anchor distT="0" distB="0" distL="114300" distR="114300" simplePos="0" relativeHeight="251662848" behindDoc="0" locked="0" layoutInCell="1" allowOverlap="1" wp14:anchorId="4361EB92" wp14:editId="089E62EB">
                <wp:simplePos x="0" y="0"/>
                <wp:positionH relativeFrom="column">
                  <wp:posOffset>33793</wp:posOffset>
                </wp:positionH>
                <wp:positionV relativeFrom="paragraph">
                  <wp:posOffset>109496</wp:posOffset>
                </wp:positionV>
                <wp:extent cx="5502302" cy="317500"/>
                <wp:effectExtent l="0" t="0" r="22225" b="6350"/>
                <wp:wrapNone/>
                <wp:docPr id="206" name="Groupe 206"/>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07" name="Groupe 207"/>
                        <wpg:cNvGrpSpPr/>
                        <wpg:grpSpPr>
                          <a:xfrm>
                            <a:off x="1860598" y="23854"/>
                            <a:ext cx="3438394" cy="285750"/>
                            <a:chOff x="-103375" y="0"/>
                            <a:chExt cx="3438422" cy="285750"/>
                          </a:xfrm>
                        </wpg:grpSpPr>
                        <wps:wsp>
                          <wps:cNvPr id="208" name="Zone de texte 208"/>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C4B49F" w14:textId="77777777" w:rsidR="00DB4C1D" w:rsidRPr="005A268D" w:rsidRDefault="00DB4C1D" w:rsidP="004830C9">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A5220CF" w14:textId="7E5C8701"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Zone de texte 210"/>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1985D"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CFF0897"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 name="Zone de texte 21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97CC5" w14:textId="77777777" w:rsidR="00DB4C1D" w:rsidRPr="005A268D" w:rsidRDefault="00DB4C1D" w:rsidP="004830C9">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24346B68"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61EB92" id="Groupe 206" o:spid="_x0000_s1109" style="position:absolute;left:0;text-align:left;margin-left:2.65pt;margin-top:8.6pt;width:433.25pt;height:25pt;z-index:251662848"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">
                <v:group id="Groupe 207" o:spid="_x0000_s1110"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Zone de texte 208" o:spid="_x0000_s1111"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5XsAA&#10;AADcAAAADwAAAGRycy9kb3ducmV2LnhtbERPTYvCMBC9C/sfwizsTdMVFLcaRVYULyLWvXgbmrEt&#10;NpOQRNv99+YgeHy878WqN614kA+NZQXfowwEcWl1w5WCv/N2OAMRIrLG1jIp+KcAq+XHYIG5th2f&#10;6FHESqQQDjkqqGN0uZShrMlgGFlHnLir9QZjgr6S2mOXwk0rx1k2lQYbTg01OvqtqbwVd6Ogc5fS&#10;yeNuGw7r8LPpNn46mXilvj779RxEpD6+xS/3XisYZ2ltOpOO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25XsAAAADcAAAADwAAAAAAAAAAAAAAAACYAgAAZHJzL2Rvd25y&#10;ZXYueG1sUEsFBgAAAAAEAAQA9QAAAIUDAAAAAA==&#10;" fillcolor="#5f7791 [3209]" strokecolor="#2f3b48 [1609]" strokeweight="2pt">
                    <v:textbox>
                      <w:txbxContent>
                        <w:p w14:paraId="59C4B49F" w14:textId="77777777" w:rsidR="00DB4C1D" w:rsidRPr="005A268D" w:rsidRDefault="00DB4C1D" w:rsidP="004830C9">
                          <w:pPr>
                            <w:rPr>
                              <w:lang w:val="fr-CH"/>
                            </w:rPr>
                          </w:pPr>
                          <w:r w:rsidRPr="005A268D">
                            <w:rPr>
                              <w:lang w:val="fr-CH"/>
                            </w:rPr>
                            <w:t>F0</w:t>
                          </w:r>
                          <w:r w:rsidRPr="00EA1860">
                            <w:rPr>
                              <w:vertAlign w:val="superscript"/>
                              <w:lang w:val="fr-CH"/>
                            </w:rPr>
                            <w:t>(…)</w:t>
                          </w:r>
                        </w:p>
                      </w:txbxContent>
                    </v:textbox>
                  </v:shape>
                  <v:shape id="Zone de texte 209" o:spid="_x0000_s1112"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xcQA&#10;AADcAAAADwAAAGRycy9kb3ducmV2LnhtbESPwWrDMBBE74H+g9hCb4kcg0PiRAmmIaWXUpL00tti&#10;bWwTayUk1Xb/vioUehxm5g2zO0ymFwP50FlWsFxkIIhrqztuFHxcT/M1iBCRNfaWScE3BTjsH2Y7&#10;LLUd+UzDJTYiQTiUqKCN0ZVShrolg2FhHXHybtYbjEn6RmqPY4KbXuZZtpIGO04LLTp6bqm+X76M&#10;gtF91k6+v5zCWxU2x/HoV0XhlXp6nKotiEhT/A//tV+1gjzbwO+Zd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BHMXEAAAA3AAAAA8AAAAAAAAAAAAAAAAAmAIAAGRycy9k&#10;b3ducmV2LnhtbFBLBQYAAAAABAAEAPUAAACJAwAAAAA=&#10;" fillcolor="#5f7791 [3209]" strokecolor="#2f3b48 [1609]" strokeweight="2pt">
                    <v:textbox>
                      <w:txbxContent>
                        <w:p w14:paraId="6A5220CF" w14:textId="7E5C8701"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0" o:spid="_x0000_s1113"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jhcIA&#10;AADcAAAADwAAAGRycy9kb3ducmV2LnhtbERPPWvDMBDdA/0P4grdEtkBm9SJEkxDQpdS6nbpdlgX&#10;29Q6CUmJ3X9fDYWMj/e9O8xmFDfyYbCsIF9lIIhbqwfuFHx9npYbECEiaxwtk4JfCnDYPyx2WGk7&#10;8QfdmtiJFMKhQgV9jK6SMrQ9GQwr64gTd7HeYEzQd1J7nFK4GeU6y0ppcODU0KOjl57an+ZqFEzu&#10;u3Xy/XwKb3V4Pk5HXxaFV+rpca63ICLN8S7+d79qBes8zU9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iOFwgAAANwAAAAPAAAAAAAAAAAAAAAAAJgCAABkcnMvZG93&#10;bnJldi54bWxQSwUGAAAAAAQABAD1AAAAhwMAAAAA&#10;" fillcolor="#5f7791 [3209]" strokecolor="#2f3b48 [1609]" strokeweight="2pt">
                    <v:textbox>
                      <w:txbxContent>
                        <w:p w14:paraId="6BC1985D"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1" o:spid="_x0000_s1114"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6GHsMA&#10;AADcAAAADwAAAGRycy9kb3ducmV2LnhtbESPQWsCMRSE7wX/Q3iCt5pdQamrUURRvJRS9eLtsXnu&#10;Lm5eQhLd9d83hUKPw8x8wyzXvWnFk3xoLCvIxxkI4tLqhisFl/P+/QNEiMgaW8uk4EUB1qvB2xIL&#10;bTv+pucpViJBOBSooI7RFVKGsiaDYWwdcfJu1huMSfpKao9dgptWTrJsJg02nBZqdLStqbyfHkZB&#10;566lk1+HffjchPmu2/nZdOqVGg37zQJEpD7+h//aR61gkuf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6GHsMAAADcAAAADwAAAAAAAAAAAAAAAACYAgAAZHJzL2Rv&#10;d25yZXYueG1sUEsFBgAAAAAEAAQA9QAAAIgDAAAAAA==&#10;" fillcolor="#5f7791 [3209]" strokecolor="#2f3b48 [1609]" strokeweight="2pt">
                    <v:textbox>
                      <w:txbxContent>
                        <w:p w14:paraId="7CFF0897"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212" o:spid="_x0000_s1115"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14:paraId="5EF97CC5" w14:textId="77777777" w:rsidR="00DB4C1D" w:rsidRPr="005A268D" w:rsidRDefault="00DB4C1D" w:rsidP="004830C9">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24346B68" w14:textId="77777777" w:rsidR="00DB4C1D" w:rsidRDefault="00DB4C1D" w:rsidP="004830C9"/>
                    </w:txbxContent>
                  </v:textbox>
                </v:shape>
              </v:group>
            </w:pict>
          </mc:Fallback>
        </mc:AlternateContent>
      </w:r>
    </w:p>
    <w:p w14:paraId="787002A1" w14:textId="1A3F8E98" w:rsidR="004830C9" w:rsidRDefault="00452002" w:rsidP="00925C9F">
      <w:pPr>
        <w:jc w:val="both"/>
      </w:pPr>
      <w:r>
        <w:rPr>
          <w:noProof/>
          <w:lang w:eastAsia="en-US"/>
        </w:rPr>
        <mc:AlternateContent>
          <mc:Choice Requires="wpg">
            <w:drawing>
              <wp:anchor distT="0" distB="0" distL="114300" distR="114300" simplePos="0" relativeHeight="251665920" behindDoc="0" locked="0" layoutInCell="1" allowOverlap="1" wp14:anchorId="134E0B4D" wp14:editId="3F45805A">
                <wp:simplePos x="0" y="0"/>
                <wp:positionH relativeFrom="column">
                  <wp:posOffset>41744</wp:posOffset>
                </wp:positionH>
                <wp:positionV relativeFrom="paragraph">
                  <wp:posOffset>126310</wp:posOffset>
                </wp:positionV>
                <wp:extent cx="5502302" cy="317500"/>
                <wp:effectExtent l="0" t="0" r="22225" b="6350"/>
                <wp:wrapNone/>
                <wp:docPr id="213" name="Groupe 213"/>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14" name="Groupe 214"/>
                        <wpg:cNvGrpSpPr/>
                        <wpg:grpSpPr>
                          <a:xfrm>
                            <a:off x="1860598" y="23854"/>
                            <a:ext cx="3438394" cy="285750"/>
                            <a:chOff x="-103375" y="0"/>
                            <a:chExt cx="3438422" cy="285750"/>
                          </a:xfrm>
                        </wpg:grpSpPr>
                        <wps:wsp>
                          <wps:cNvPr id="215" name="Zone de texte 21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094675"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453213" y="0"/>
                              <a:ext cx="52330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D494A1" w14:textId="6BDBF4DB"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973C449"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Zone de texte 219"/>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B6214F0"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0" name="Zone de texte 220"/>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48675" w14:textId="77777777" w:rsidR="00DB4C1D" w:rsidRPr="005A268D" w:rsidRDefault="00DB4C1D" w:rsidP="004830C9">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15D7107F" w14:textId="77777777" w:rsidR="00DB4C1D" w:rsidRPr="00EA1860" w:rsidRDefault="00DB4C1D"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E0B4D" id="Groupe 213" o:spid="_x0000_s1116" style="position:absolute;left:0;text-align:left;margin-left:3.3pt;margin-top:9.95pt;width:433.25pt;height:25pt;z-index:251665920"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">
                <v:group id="Groupe 214" o:spid="_x0000_s1117"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Zone de texte 215" o:spid="_x0000_s1118"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AHcMA&#10;AADcAAAADwAAAGRycy9kb3ducmV2LnhtbESPQWsCMRSE7wX/Q3iCt5pVWKmrUURRvJRS9eLtsXnu&#10;Lm5eQhLd9d83hUKPw8x8wyzXvWnFk3xoLCuYjDMQxKXVDVcKLuf9+weIEJE1tpZJwYsCrFeDtyUW&#10;2nb8Tc9TrESCcChQQR2jK6QMZU0Gw9g64uTdrDcYk/SV1B67BDetnGbZTBpsOC3U6GhbU3k/PYyC&#10;zl1LJ78O+/C5CfNdt/OzPPd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AHcMAAADcAAAADwAAAAAAAAAAAAAAAACYAgAAZHJzL2Rv&#10;d25yZXYueG1sUEsFBgAAAAAEAAQA9QAAAIgDAAAAAA==&#10;" fillcolor="#5f7791 [3209]" strokecolor="#2f3b48 [1609]" strokeweight="2pt">
                    <v:textbox>
                      <w:txbxContent>
                        <w:p w14:paraId="0A094675"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216" o:spid="_x0000_s1119" type="#_x0000_t202" style="position:absolute;left:4532;width:523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easMA&#10;AADcAAAADwAAAGRycy9kb3ducmV2LnhtbESPQWsCMRSE7wX/Q3iCt5pVcKmrUURRvJRS9eLtsXnu&#10;Lm5eQhLd9d83hUKPw8x8wyzXvWnFk3xoLCuYjDMQxKXVDVcKLuf9+weIEJE1tpZJwYsCrFeDtyUW&#10;2nb8Tc9TrESCcChQQR2jK6QMZU0Gw9g64uTdrDcYk/SV1B67BDetnGZZLg02nBZqdLStqbyfHkZB&#10;566lk1+HffjchPmu2/l8NvN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ceasMAAADcAAAADwAAAAAAAAAAAAAAAACYAgAAZHJzL2Rv&#10;d25yZXYueG1sUEsFBgAAAAAEAAQA9QAAAIgDAAAAAA==&#10;" fillcolor="#5f7791 [3209]" strokecolor="#2f3b48 [1609]" strokeweight="2pt">
                    <v:textbox>
                      <w:txbxContent>
                        <w:p w14:paraId="65D494A1" w14:textId="6BDBF4DB"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8" o:spid="_x0000_s1120"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vg8IA&#10;AADcAAAADwAAAGRycy9kb3ducmV2LnhtbERPPWvDMBDdA/0P4grdEtkBm9SJEkxDQpdS6nbpdlgX&#10;29Q6CUmJ3X9fDYWMj/e9O8xmFDfyYbCsIF9lIIhbqwfuFHx9npYbECEiaxwtk4JfCnDYPyx2WGk7&#10;8QfdmtiJFMKhQgV9jK6SMrQ9GQwr64gTd7HeYEzQd1J7nFK4GeU6y0ppcODU0KOjl57an+ZqFEzu&#10;u3Xy/XwKb3V4Pk5HXxaFV+rpca63ICLN8S7+d79qBes8rU1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C+DwgAAANwAAAAPAAAAAAAAAAAAAAAAAJgCAABkcnMvZG93&#10;bnJldi54bWxQSwUGAAAAAAQABAD1AAAAhwMAAAAA&#10;" fillcolor="#5f7791 [3209]" strokecolor="#2f3b48 [1609]" strokeweight="2pt">
                    <v:textbox>
                      <w:txbxContent>
                        <w:p w14:paraId="4973C449"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9" o:spid="_x0000_s1121"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KGMUA&#10;AADcAAAADwAAAGRycy9kb3ducmV2LnhtbESPwWrDMBBE74X8g9hAb42cgE3jRgmhwSWXEJr20tti&#10;bW1TayUk1Xb+PioUchxm5g2z2U2mFwP50FlWsFxkIIhrqztuFHx+VE/PIEJE1thbJgVXCrDbzh42&#10;WGo78jsNl9iIBOFQooI2RldKGeqWDIaFdcTJ+7beYEzSN1J7HBPc9HKVZYU02HFaaNHRa0v1z+XX&#10;KBjdV+3k+a0Kp31YH8aDL/LcK/U4n/YvICJN8R7+bx+1gtVyDX9n0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IoYxQAAANwAAAAPAAAAAAAAAAAAAAAAAJgCAABkcnMv&#10;ZG93bnJldi54bWxQSwUGAAAAAAQABAD1AAAAigMAAAAA&#10;" fillcolor="#5f7791 [3209]" strokecolor="#2f3b48 [1609]" strokeweight="2pt">
                    <v:textbox>
                      <w:txbxContent>
                        <w:p w14:paraId="5B6214F0"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220" o:spid="_x0000_s1122"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4EF48675" w14:textId="77777777" w:rsidR="00DB4C1D" w:rsidRPr="005A268D" w:rsidRDefault="00DB4C1D" w:rsidP="004830C9">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15D7107F" w14:textId="77777777" w:rsidR="00DB4C1D" w:rsidRPr="00EA1860" w:rsidRDefault="00DB4C1D" w:rsidP="004830C9">
                        <w:pPr>
                          <w:rPr>
                            <w:lang w:val="fr-CH"/>
                          </w:rPr>
                        </w:pPr>
                      </w:p>
                    </w:txbxContent>
                  </v:textbox>
                </v:shape>
              </v:group>
            </w:pict>
          </mc:Fallback>
        </mc:AlternateContent>
      </w:r>
    </w:p>
    <w:p w14:paraId="7C21C0C3" w14:textId="7A751F4C" w:rsidR="004830C9" w:rsidRDefault="00452002" w:rsidP="00925C9F">
      <w:pPr>
        <w:jc w:val="both"/>
      </w:pPr>
      <w:r>
        <w:rPr>
          <w:noProof/>
          <w:lang w:eastAsia="en-US"/>
        </w:rPr>
        <mc:AlternateContent>
          <mc:Choice Requires="wps">
            <w:drawing>
              <wp:anchor distT="0" distB="0" distL="114300" distR="114300" simplePos="0" relativeHeight="251667968" behindDoc="0" locked="0" layoutInCell="1" allowOverlap="1" wp14:anchorId="7A3E9307" wp14:editId="6859D243">
                <wp:simplePos x="0" y="0"/>
                <wp:positionH relativeFrom="column">
                  <wp:posOffset>41744</wp:posOffset>
                </wp:positionH>
                <wp:positionV relativeFrom="paragraph">
                  <wp:posOffset>286247</wp:posOffset>
                </wp:positionV>
                <wp:extent cx="5076825" cy="266700"/>
                <wp:effectExtent l="0" t="0" r="9525" b="0"/>
                <wp:wrapNone/>
                <wp:docPr id="203" name="Zone de texte 203"/>
                <wp:cNvGraphicFramePr/>
                <a:graphic xmlns:a="http://schemas.openxmlformats.org/drawingml/2006/main">
                  <a:graphicData uri="http://schemas.microsoft.com/office/word/2010/wordprocessingShape">
                    <wps:wsp>
                      <wps:cNvSpPr txBox="1"/>
                      <wps:spPr>
                        <a:xfrm>
                          <a:off x="0" y="0"/>
                          <a:ext cx="5076825" cy="266700"/>
                        </a:xfrm>
                        <a:prstGeom prst="rect">
                          <a:avLst/>
                        </a:prstGeom>
                        <a:solidFill>
                          <a:prstClr val="white"/>
                        </a:solidFill>
                        <a:ln>
                          <a:noFill/>
                        </a:ln>
                        <a:effectLst/>
                      </wps:spPr>
                      <wps:txbx>
                        <w:txbxContent>
                          <w:p w14:paraId="5EC4B09F" w14:textId="37F15C12" w:rsidR="00DB4C1D" w:rsidRPr="0090620F" w:rsidRDefault="00DB4C1D" w:rsidP="004830C9">
                            <w:pPr>
                              <w:pStyle w:val="Caption"/>
                              <w:rPr>
                                <w:noProof/>
                                <w:sz w:val="24"/>
                              </w:rPr>
                            </w:pPr>
                            <w:r>
                              <w:t xml:space="preserve">Figure 6: Feature vector for the </w:t>
                            </w:r>
                            <w:del w:id="112" w:author="Grassi Sara" w:date="2016-01-20T23:43:00Z">
                              <w:r w:rsidDel="00C52DFA">
                                <w:delText xml:space="preserve">fixed </w:delText>
                              </w:r>
                            </w:del>
                            <w:r>
                              <w:t>variable</w:t>
                            </w:r>
                            <w:ins w:id="113" w:author="Grassi Sara" w:date="2016-01-20T23:43:00Z">
                              <w:r>
                                <w:t xml:space="preserve"> frame</w:t>
                              </w:r>
                            </w:ins>
                            <w:r>
                              <w:t>-length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9307" id="Zone de texte 203" o:spid="_x0000_s1123" type="#_x0000_t202" style="position:absolute;left:0;text-align:left;margin-left:3.3pt;margin-top:22.55pt;width:399.75pt;height:2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" stroked="f">
                <v:textbox style="mso-fit-shape-to-text:t" inset="0,0,0,0">
                  <w:txbxContent>
                    <w:p w14:paraId="5EC4B09F" w14:textId="37F15C12" w:rsidR="00DB4C1D" w:rsidRPr="0090620F" w:rsidRDefault="00DB4C1D" w:rsidP="004830C9">
                      <w:pPr>
                        <w:pStyle w:val="Caption"/>
                        <w:rPr>
                          <w:noProof/>
                          <w:sz w:val="24"/>
                        </w:rPr>
                      </w:pPr>
                      <w:r>
                        <w:t xml:space="preserve">Figure 6: Feature vector for the </w:t>
                      </w:r>
                      <w:del w:id="114" w:author="Grassi Sara" w:date="2016-01-20T23:43:00Z">
                        <w:r w:rsidDel="00C52DFA">
                          <w:delText xml:space="preserve">fixed </w:delText>
                        </w:r>
                      </w:del>
                      <w:r>
                        <w:t>variable</w:t>
                      </w:r>
                      <w:ins w:id="115" w:author="Grassi Sara" w:date="2016-01-20T23:43:00Z">
                        <w:r>
                          <w:t xml:space="preserve"> frame</w:t>
                        </w:r>
                      </w:ins>
                      <w:r>
                        <w:t>-length method</w:t>
                      </w:r>
                    </w:p>
                  </w:txbxContent>
                </v:textbox>
              </v:shape>
            </w:pict>
          </mc:Fallback>
        </mc:AlternateContent>
      </w:r>
    </w:p>
    <w:p w14:paraId="620E6671" w14:textId="555EF847" w:rsidR="001E2366" w:rsidRPr="002C197F" w:rsidRDefault="001E2366" w:rsidP="00925C9F">
      <w:pPr>
        <w:jc w:val="both"/>
      </w:pPr>
    </w:p>
    <w:p w14:paraId="6AFB5DE6" w14:textId="391A8FAB" w:rsidR="00413204" w:rsidRPr="002C197F" w:rsidRDefault="00413204" w:rsidP="00925C9F">
      <w:pPr>
        <w:pStyle w:val="Heading2"/>
        <w:numPr>
          <w:ilvl w:val="1"/>
          <w:numId w:val="8"/>
        </w:numPr>
        <w:jc w:val="both"/>
        <w:rPr>
          <w:rFonts w:ascii="Calibri" w:hAnsi="Calibri"/>
        </w:rPr>
      </w:pPr>
      <w:bookmarkStart w:id="116" w:name="_Toc440535984"/>
      <w:r w:rsidRPr="002C197F">
        <w:rPr>
          <w:rFonts w:ascii="Calibri" w:hAnsi="Calibri"/>
        </w:rPr>
        <w:t>Classification</w:t>
      </w:r>
      <w:bookmarkEnd w:id="116"/>
    </w:p>
    <w:p w14:paraId="50BA0919" w14:textId="449AF219" w:rsidR="00413204" w:rsidRPr="002C197F" w:rsidRDefault="0034290C" w:rsidP="00925C9F">
      <w:pPr>
        <w:jc w:val="both"/>
      </w:pPr>
      <w:r w:rsidRPr="0034290C">
        <w:t xml:space="preserve">Now that we have all the feature vectors extracted from the files, we can perform the classification. We tried naïve Bayes classification as </w:t>
      </w:r>
      <w:r w:rsidR="00AE197C">
        <w:t xml:space="preserve">a </w:t>
      </w:r>
      <w:r w:rsidRPr="0034290C">
        <w:t xml:space="preserve">first basic classifier. Then, we implemented a GMM (Gaussian </w:t>
      </w:r>
      <w:r w:rsidR="00AE197C">
        <w:t>M</w:t>
      </w:r>
      <w:r w:rsidRPr="0034290C">
        <w:t xml:space="preserve">ixture </w:t>
      </w:r>
      <w:r w:rsidR="00AE197C">
        <w:t>M</w:t>
      </w:r>
      <w:r w:rsidRPr="0034290C">
        <w:t>odel) classifier to improve the results and have a more general classifier.</w:t>
      </w:r>
    </w:p>
    <w:p w14:paraId="5AA83F72" w14:textId="079E38B2" w:rsidR="00413204" w:rsidRDefault="00413204" w:rsidP="00925C9F">
      <w:pPr>
        <w:pStyle w:val="Heading2"/>
        <w:numPr>
          <w:ilvl w:val="2"/>
          <w:numId w:val="8"/>
        </w:numPr>
        <w:jc w:val="both"/>
        <w:rPr>
          <w:rFonts w:ascii="Calibri" w:hAnsi="Calibri"/>
        </w:rPr>
      </w:pPr>
      <w:bookmarkStart w:id="117" w:name="_Toc440535985"/>
      <w:r w:rsidRPr="002C197F">
        <w:rPr>
          <w:rFonts w:ascii="Calibri" w:hAnsi="Calibri"/>
        </w:rPr>
        <w:t>Naïve Bayes</w:t>
      </w:r>
      <w:bookmarkEnd w:id="117"/>
    </w:p>
    <w:p w14:paraId="0396DC13" w14:textId="6EAF1128" w:rsidR="00413204" w:rsidRDefault="00314E2C" w:rsidP="00925C9F">
      <w:pPr>
        <w:jc w:val="both"/>
      </w:pPr>
      <w:r w:rsidRPr="00FD00A4">
        <w:t>Naïve Bayes is a simple classifier</w:t>
      </w:r>
      <w:r>
        <w:t xml:space="preserve"> which (naively) assumes that the predictors are conditionally independent, given the class. Naive Bayes classifiers assign observations to the most probable class (in other words, the maximum a posteriori decision rule). </w:t>
      </w:r>
      <w:r w:rsidR="00FD00A4" w:rsidRPr="00FD00A4">
        <w:t>This classifier was implemented using the matlab command “</w:t>
      </w:r>
      <w:r w:rsidR="00FD00A4" w:rsidRPr="00FD00A4">
        <w:rPr>
          <w:rFonts w:cs="Courier New"/>
          <w:color w:val="000000"/>
          <w:sz w:val="20"/>
          <w:szCs w:val="20"/>
        </w:rPr>
        <w:t>fitcnb</w:t>
      </w:r>
      <w:r w:rsidR="00FD00A4" w:rsidRPr="00FD00A4">
        <w:t>”</w:t>
      </w:r>
      <w:r w:rsidR="00D05BA0">
        <w:t xml:space="preserve"> [</w:t>
      </w:r>
      <w:r w:rsidR="00963C2E">
        <w:t>3</w:t>
      </w:r>
      <w:r w:rsidR="00D05BA0">
        <w:t>]</w:t>
      </w:r>
      <w:r w:rsidR="00FD00A4" w:rsidRPr="00FD00A4">
        <w:t>.</w:t>
      </w:r>
    </w:p>
    <w:p w14:paraId="525E5AE3" w14:textId="066D9335" w:rsidR="00730255" w:rsidRDefault="00730255" w:rsidP="00925C9F">
      <w:pPr>
        <w:jc w:val="both"/>
      </w:pPr>
      <w:r>
        <w:t>The Bayes formula is</w:t>
      </w:r>
      <w:r w:rsidR="00F65596">
        <w:t>:</w:t>
      </w:r>
      <w:r>
        <w:t xml:space="preserve"> </w:t>
      </w:r>
    </w:p>
    <w:tbl>
      <w:tblPr>
        <w:tblStyle w:val="Tabledtat"/>
        <w:tblW w:w="0" w:type="auto"/>
        <w:tblLook w:val="04A0" w:firstRow="1" w:lastRow="0" w:firstColumn="1" w:lastColumn="0" w:noHBand="0" w:noVBand="1"/>
      </w:tblPr>
      <w:tblGrid>
        <w:gridCol w:w="8188"/>
        <w:gridCol w:w="592"/>
      </w:tblGrid>
      <w:tr w:rsidR="00730255" w:rsidRPr="007D01DA" w14:paraId="2286DB01"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2C3D2FA" w14:textId="36E62204" w:rsidR="00730255" w:rsidRPr="007D01DA" w:rsidRDefault="007D01DA" w:rsidP="00925C9F">
            <w:pPr>
              <w:jc w:val="both"/>
              <w:rPr>
                <w:b w:val="0"/>
              </w:rPr>
            </w:pPr>
            <m:oMathPara>
              <m:oMath>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 xml:space="preserve">x </m:t>
                    </m:r>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um>
                  <m:den>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den>
                </m:f>
              </m:oMath>
            </m:oMathPara>
          </w:p>
        </w:tc>
        <w:tc>
          <w:tcPr>
            <w:tcW w:w="592" w:type="dxa"/>
            <w:vAlign w:val="center"/>
          </w:tcPr>
          <w:p w14:paraId="6D81AAEB" w14:textId="77777777" w:rsidR="00730255" w:rsidRPr="007D01DA" w:rsidRDefault="00730255"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(9)</w:t>
            </w:r>
          </w:p>
        </w:tc>
      </w:tr>
    </w:tbl>
    <w:p w14:paraId="08D19C72" w14:textId="77777777" w:rsidR="00730255" w:rsidRDefault="00730255" w:rsidP="00925C9F">
      <w:pPr>
        <w:jc w:val="both"/>
      </w:pPr>
    </w:p>
    <w:p w14:paraId="7EB84F1A" w14:textId="44582831" w:rsidR="00BF58BE" w:rsidRDefault="00BF58BE" w:rsidP="00925C9F">
      <w:pPr>
        <w:jc w:val="both"/>
      </w:pPr>
      <w:r>
        <w:t xml:space="preserve">Where </w:t>
      </w:r>
      <m:oMath>
        <m:acc>
          <m:accPr>
            <m:chr m:val="⃗"/>
            <m:ctrlPr>
              <w:rPr>
                <w:rFonts w:ascii="Cambria Math" w:hAnsi="Cambria Math"/>
                <w:i/>
              </w:rPr>
            </m:ctrlPr>
          </m:accPr>
          <m:e>
            <m:r>
              <w:rPr>
                <w:rFonts w:ascii="Cambria Math" w:hAnsi="Cambria Math"/>
              </w:rPr>
              <m:t>x</m:t>
            </m:r>
          </m:e>
        </m:acc>
      </m:oMath>
      <w:r>
        <w:t xml:space="preserve"> is the feature vector</w:t>
      </w:r>
      <w:del w:id="118" w:author="Grassi Sara" w:date="2016-01-20T23:49:00Z">
        <w:r w:rsidR="001424FB" w:rsidDel="006A050E">
          <w:delText>.</w:delText>
        </w:r>
      </w:del>
      <w:r>
        <w:t xml:space="preserve"> </w:t>
      </w:r>
      <w:r w:rsidR="00C238EF">
        <w:t>of dimension D</w:t>
      </w:r>
      <w:r w:rsidR="00D41CFD">
        <w:t>x1</w:t>
      </w:r>
      <w:r w:rsidR="00BD5C4D">
        <w:t>,</w:t>
      </w:r>
      <w:r w:rsidR="00C238EF">
        <w:t xml:space="preserve"> </w:t>
      </w:r>
      <w:r>
        <w:t xml:space="preserve">calculated in section </w:t>
      </w:r>
      <w:r w:rsidR="00611A03">
        <w:t>2.1</w:t>
      </w:r>
      <w:r w:rsidR="00BD5C4D">
        <w:t>.</w:t>
      </w:r>
      <w:ins w:id="119" w:author="Grassi Sara" w:date="2016-01-20T23:50:00Z">
        <w:r w:rsidR="006A050E">
          <w:t>2</w:t>
        </w:r>
      </w:ins>
      <w:del w:id="120" w:author="Grassi Sara" w:date="2016-01-20T23:50:00Z">
        <w:r w:rsidR="00BD5C4D" w:rsidDel="006A050E">
          <w:delText>1</w:delText>
        </w:r>
      </w:del>
      <w:r w:rsidR="00BD5C4D">
        <w:t xml:space="preserve"> </w:t>
      </w:r>
      <w:del w:id="121" w:author="Grassi Sara" w:date="2016-01-20T23:50:00Z">
        <w:r w:rsidR="00BD5C4D" w:rsidDel="006A050E">
          <w:delText xml:space="preserve">and </w:delText>
        </w:r>
      </w:del>
      <w:ins w:id="122" w:author="Grassi Sara" w:date="2016-01-20T23:50:00Z">
        <w:r w:rsidR="006A050E">
          <w:t xml:space="preserve">or </w:t>
        </w:r>
      </w:ins>
      <w:r w:rsidR="00BD5C4D">
        <w:t>2.1.</w:t>
      </w:r>
      <w:ins w:id="123" w:author="Grassi Sara" w:date="2016-01-20T23:50:00Z">
        <w:r w:rsidR="006A050E">
          <w:t>3</w:t>
        </w:r>
      </w:ins>
      <w:del w:id="124" w:author="Grassi Sara" w:date="2016-01-20T23:50:00Z">
        <w:r w:rsidR="00BD5C4D" w:rsidDel="006A050E">
          <w:delText>2</w:delText>
        </w:r>
      </w:del>
      <w:r w:rsidR="00BD5C4D">
        <w:t>,</w:t>
      </w:r>
      <w:r>
        <w:t xml:space="preserve"> and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is the class (species).</w:t>
      </w:r>
    </w:p>
    <w:p w14:paraId="7815BF0A" w14:textId="4586C54F" w:rsidR="00BF58BE" w:rsidRPr="000F0897" w:rsidRDefault="00611A03" w:rsidP="00925C9F">
      <w:pPr>
        <w:jc w:val="both"/>
      </w:pP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730255" w:rsidRPr="00611A03">
        <w:t xml:space="preserve"> is the probability density of the feature</w:t>
      </w:r>
      <w:r w:rsidR="00727FCF">
        <w:t xml:space="preserve"> vector</w:t>
      </w:r>
      <w:r w:rsidR="00730255" w:rsidRPr="00611A03">
        <w:t xml:space="preserve"> </w:t>
      </w:r>
      <m:oMath>
        <m:acc>
          <m:accPr>
            <m:chr m:val="⃗"/>
            <m:ctrlPr>
              <w:rPr>
                <w:rFonts w:ascii="Cambria Math" w:hAnsi="Cambria Math"/>
                <w:i/>
              </w:rPr>
            </m:ctrlPr>
          </m:accPr>
          <m:e>
            <m:r>
              <w:rPr>
                <w:rFonts w:ascii="Cambria Math" w:hAnsi="Cambria Math"/>
              </w:rPr>
              <m:t>x</m:t>
            </m:r>
          </m:e>
        </m:acc>
      </m:oMath>
      <w:r w:rsidR="00730255" w:rsidRPr="00611A03">
        <w:t xml:space="preserve"> for each </w:t>
      </w:r>
      <w:r w:rsidR="00F65596" w:rsidRPr="00611A03">
        <w:t xml:space="preserve">class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is the a-posteriori probability (the probability that </w:t>
      </w:r>
      <m:oMath>
        <m:acc>
          <m:accPr>
            <m:chr m:val="⃗"/>
            <m:ctrlPr>
              <w:rPr>
                <w:rFonts w:ascii="Cambria Math" w:hAnsi="Cambria Math"/>
                <w:i/>
              </w:rPr>
            </m:ctrlPr>
          </m:accPr>
          <m:e>
            <m:r>
              <w:rPr>
                <w:rFonts w:ascii="Cambria Math" w:hAnsi="Cambria Math"/>
              </w:rPr>
              <m:t>x</m:t>
            </m:r>
          </m:e>
        </m:acc>
      </m:oMath>
      <w:r w:rsidR="00F65596" w:rsidRPr="00611A03">
        <w:t xml:space="preserve"> belongs to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w:t>
      </w:r>
      <w:r w:rsidR="00BF58BE" w:rsidRPr="00611A03">
        <w:t xml:space="preserve"> and</w:t>
      </w:r>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F65596" w:rsidRPr="00611A03">
        <w:t xml:space="preserve"> is the a-priori probability</w:t>
      </w:r>
      <w:r w:rsidR="00BF58BE" w:rsidRPr="00611A03">
        <w:t xml:space="preserve"> for each class (usually classes have the same probability).</w:t>
      </w:r>
    </w:p>
    <w:p w14:paraId="2D2E2472" w14:textId="11C4179B" w:rsidR="00730255" w:rsidRPr="00611A03" w:rsidRDefault="00611A03" w:rsidP="00925C9F">
      <w:pPr>
        <w:jc w:val="both"/>
      </w:pPr>
      <m:oMath>
        <m:r>
          <w:rPr>
            <w:rFonts w:ascii="Cambria Math" w:hAnsi="Cambria Math"/>
          </w:rPr>
          <w:lastRenderedPageBreak/>
          <m:t>P(</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is the total probabilit</w:t>
      </w:r>
      <w:r w:rsidR="001A5121">
        <w:t>y</w:t>
      </w:r>
      <w:r w:rsidR="002F1082" w:rsidRPr="00611A03">
        <w:t>:</w:t>
      </w:r>
    </w:p>
    <w:tbl>
      <w:tblPr>
        <w:tblStyle w:val="Tabledtat"/>
        <w:tblW w:w="0" w:type="auto"/>
        <w:tblLook w:val="04A0" w:firstRow="1" w:lastRow="0" w:firstColumn="1" w:lastColumn="0" w:noHBand="0" w:noVBand="1"/>
      </w:tblPr>
      <w:tblGrid>
        <w:gridCol w:w="8188"/>
        <w:gridCol w:w="605"/>
      </w:tblGrid>
      <w:tr w:rsidR="002F1082" w:rsidRPr="002B0B88" w14:paraId="17ECDEEE" w14:textId="77777777" w:rsidTr="00E73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7AD2E0A" w14:textId="063D1242" w:rsidR="002F1082" w:rsidRPr="002B0B88" w:rsidRDefault="002B0B88" w:rsidP="00925C9F">
            <w:pPr>
              <w:jc w:val="both"/>
              <w:rPr>
                <w:b w:val="0"/>
              </w:rPr>
            </w:pPr>
            <m:oMathPara>
              <m:oMath>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d>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i=1</m:t>
                    </m:r>
                  </m:sub>
                  <m:sup>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c</m:t>
                        </m:r>
                      </m:sub>
                    </m:sSub>
                  </m:sup>
                  <m:e>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r>
                      <m:rPr>
                        <m:sty m:val="bi"/>
                      </m:rPr>
                      <w:rPr>
                        <w:rFonts w:ascii="Cambria Math" w:hAnsi="Cambria Math"/>
                      </w:rPr>
                      <m:t>P</m:t>
                    </m:r>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e>
                </m:nary>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 xml:space="preserve">      N</m:t>
                    </m:r>
                  </m:e>
                  <m:sub>
                    <m:r>
                      <m:rPr>
                        <m:sty m:val="bi"/>
                      </m:rPr>
                      <w:rPr>
                        <w:rFonts w:ascii="Cambria Math" w:hAnsi="Cambria Math"/>
                      </w:rPr>
                      <m:t>c</m:t>
                    </m:r>
                  </m:sub>
                </m:sSub>
                <m:r>
                  <m:rPr>
                    <m:sty m:val="bi"/>
                  </m:rPr>
                  <w:rPr>
                    <w:rFonts w:ascii="Cambria Math" w:hAnsi="Cambria Math"/>
                  </w:rPr>
                  <m:t>=number of classes</m:t>
                </m:r>
              </m:oMath>
            </m:oMathPara>
          </w:p>
        </w:tc>
        <w:tc>
          <w:tcPr>
            <w:tcW w:w="592" w:type="dxa"/>
            <w:vAlign w:val="center"/>
          </w:tcPr>
          <w:p w14:paraId="29CC267A" w14:textId="747F3F36" w:rsidR="002F1082" w:rsidRPr="002B0B88" w:rsidRDefault="002F1082"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(10)</w:t>
            </w:r>
          </w:p>
        </w:tc>
      </w:tr>
    </w:tbl>
    <w:p w14:paraId="4D5D79EF" w14:textId="0341FBC2" w:rsidR="00314E2C" w:rsidRPr="00611A03" w:rsidRDefault="00314E2C" w:rsidP="00925C9F">
      <w:pPr>
        <w:jc w:val="both"/>
      </w:pP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w:t>
      </w:r>
      <w:r w:rsidR="000B113D">
        <w:t xml:space="preserve">is </w:t>
      </w:r>
      <w:r w:rsidR="005F17BA">
        <w:t>approximated</w:t>
      </w:r>
      <w:r w:rsidR="000B113D">
        <w:t xml:space="preserve"> by</w:t>
      </w:r>
      <w:r w:rsidR="00730255" w:rsidRPr="00611A03">
        <w:t xml:space="preserve"> </w:t>
      </w:r>
      <w:r w:rsidR="005F17BA">
        <w:t>a</w:t>
      </w:r>
      <w:r w:rsidR="005F17BA" w:rsidRPr="00611A03">
        <w:t xml:space="preserve"> </w:t>
      </w:r>
      <w:r w:rsidR="00730255" w:rsidRPr="00611A03">
        <w:t xml:space="preserve">multivariate Gaussian </w:t>
      </w:r>
      <w:r w:rsidR="005F17BA">
        <w:t>distribution</w:t>
      </w:r>
      <w:r w:rsidRPr="00611A03">
        <w:t>:</w:t>
      </w:r>
    </w:p>
    <w:tbl>
      <w:tblPr>
        <w:tblStyle w:val="Tabledtat"/>
        <w:tblW w:w="0" w:type="auto"/>
        <w:tblLook w:val="04A0" w:firstRow="1" w:lastRow="0" w:firstColumn="1" w:lastColumn="0" w:noHBand="0" w:noVBand="1"/>
      </w:tblPr>
      <w:tblGrid>
        <w:gridCol w:w="8188"/>
        <w:gridCol w:w="605"/>
      </w:tblGrid>
      <w:tr w:rsidR="002032E5" w:rsidRPr="002B0B88" w14:paraId="089803D0"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083EEE79" w14:textId="0381F1BC" w:rsidR="002032E5" w:rsidRPr="002B0B88" w:rsidRDefault="002B0B88" w:rsidP="00925C9F">
            <w:pPr>
              <w:jc w:val="both"/>
              <w:rPr>
                <w:b w:val="0"/>
              </w:rPr>
            </w:pPr>
            <m:oMathPara>
              <m:oMath>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
                      </m:rPr>
                      <w:rPr>
                        <w:rFonts w:ascii="Cambria Math" w:hAnsi="Cambria Math"/>
                      </w:rPr>
                      <m:t>exp⁡[</m:t>
                    </m:r>
                    <m:sSup>
                      <m:sSupPr>
                        <m:ctrlPr>
                          <w:rPr>
                            <w:rFonts w:ascii="Cambria Math" w:hAnsi="Cambria Math"/>
                            <w:b w:val="0"/>
                            <w:color w:val="auto"/>
                          </w:rPr>
                        </m:ctrlPr>
                      </m:sSupPr>
                      <m:e>
                        <m:r>
                          <m:rPr>
                            <m:sty m:val="b"/>
                          </m:rPr>
                          <w:rPr>
                            <w:rFonts w:ascii="Cambria Math" w:hAnsi="Cambria Math"/>
                          </w:rPr>
                          <m:t>-</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t</m:t>
                        </m:r>
                      </m:sup>
                    </m:sSup>
                    <m:sSup>
                      <m:sSupPr>
                        <m:ctrlPr>
                          <w:rPr>
                            <w:rFonts w:ascii="Cambria Math" w:hAnsi="Cambria Math"/>
                            <w:b w:val="0"/>
                            <w:color w:val="auto"/>
                          </w:rPr>
                        </m:ctrlPr>
                      </m:sSupPr>
                      <m:e>
                        <m:sSub>
                          <m:sSubPr>
                            <m:ctrlPr>
                              <w:rPr>
                                <w:rFonts w:ascii="Cambria Math" w:hAnsi="Cambria Math"/>
                              </w:rPr>
                            </m:ctrlPr>
                          </m:sSubPr>
                          <m:e>
                            <m:r>
                              <m:rPr>
                                <m:sty m:val="b"/>
                              </m:rPr>
                              <w:rPr>
                                <w:rFonts w:ascii="Cambria Math" w:hAnsi="Cambria Math"/>
                              </w:rPr>
                              <m:t>C</m:t>
                            </m:r>
                          </m:e>
                          <m:sub>
                            <m:r>
                              <m:rPr>
                                <m:sty m:val="bi"/>
                              </m:rPr>
                              <w:rPr>
                                <w:rFonts w:ascii="Cambria Math" w:hAnsi="Cambria Math"/>
                              </w:rPr>
                              <m:t>i</m:t>
                            </m:r>
                          </m:sub>
                        </m:sSub>
                      </m:e>
                      <m:sup>
                        <m:r>
                          <m:rPr>
                            <m:sty m:val="bi"/>
                          </m:rPr>
                          <w:rPr>
                            <w:rFonts w:ascii="Cambria Math" w:hAnsi="Cambria Math"/>
                          </w:rPr>
                          <m:t>-1</m:t>
                        </m:r>
                      </m:sup>
                    </m:sSup>
                    <m:sSup>
                      <m:sSupPr>
                        <m:ctrlPr>
                          <w:rPr>
                            <w:rFonts w:ascii="Cambria Math" w:hAnsi="Cambria Math"/>
                            <w:b w:val="0"/>
                            <w:color w:val="auto"/>
                          </w:rPr>
                        </m:ctrlPr>
                      </m:sSupPr>
                      <m:e>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 xml:space="preserve"> </m:t>
                        </m:r>
                      </m:sup>
                    </m:sSup>
                    <m:r>
                      <m:rPr>
                        <m:sty m:val="b"/>
                      </m:rPr>
                      <w:rPr>
                        <w:rFonts w:ascii="Cambria Math" w:hAnsi="Cambria Math"/>
                      </w:rPr>
                      <m:t>]</m:t>
                    </m:r>
                  </m:num>
                  <m:den>
                    <m:sSup>
                      <m:sSupPr>
                        <m:ctrlPr>
                          <w:rPr>
                            <w:rFonts w:ascii="Cambria Math" w:hAnsi="Cambria Math"/>
                            <w:b w:val="0"/>
                            <w:i/>
                            <w:color w:val="auto"/>
                          </w:rPr>
                        </m:ctrlPr>
                      </m:sSupPr>
                      <m:e>
                        <m:r>
                          <m:rPr>
                            <m:sty m:val="bi"/>
                          </m:rPr>
                          <w:rPr>
                            <w:rFonts w:ascii="Cambria Math" w:hAnsi="Cambria Math"/>
                          </w:rPr>
                          <m:t>(2</m:t>
                        </m:r>
                        <m:r>
                          <m:rPr>
                            <m:sty m:val="bi"/>
                          </m:rPr>
                          <w:rPr>
                            <w:rFonts w:ascii="Cambria Math" w:hAnsi="Cambria Math"/>
                          </w:rPr>
                          <m:t>π)</m:t>
                        </m:r>
                      </m:e>
                      <m:sup>
                        <m:r>
                          <m:rPr>
                            <m:sty m:val="bi"/>
                          </m:rPr>
                          <w:rPr>
                            <w:rFonts w:ascii="Cambria Math" w:hAnsi="Cambria Math"/>
                          </w:rPr>
                          <m:t>D/2</m:t>
                        </m:r>
                      </m:sup>
                    </m:sSup>
                    <m:rad>
                      <m:radPr>
                        <m:degHide m:val="1"/>
                        <m:ctrlPr>
                          <w:rPr>
                            <w:rFonts w:ascii="Cambria Math" w:hAnsi="Cambria Math"/>
                            <w:b w:val="0"/>
                            <w:i/>
                            <w:color w:val="auto"/>
                          </w:rPr>
                        </m:ctrlPr>
                      </m:radPr>
                      <m:deg/>
                      <m:e>
                        <m:r>
                          <m:rPr>
                            <m:sty m:val="b"/>
                          </m:rPr>
                          <w:rPr>
                            <w:rFonts w:ascii="Cambria Math" w:hAnsi="Cambria Math"/>
                          </w:rPr>
                          <m:t>det⁡</m:t>
                        </m:r>
                        <m:r>
                          <m:rPr>
                            <m:sty m:val="bi"/>
                          </m:rPr>
                          <w:rPr>
                            <w:rFonts w:ascii="Cambria Math" w:hAnsi="Cambria Math"/>
                          </w:rPr>
                          <m:t>(</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e>
                    </m:rad>
                  </m:den>
                </m:f>
              </m:oMath>
            </m:oMathPara>
          </w:p>
        </w:tc>
        <w:tc>
          <w:tcPr>
            <w:tcW w:w="592" w:type="dxa"/>
            <w:vAlign w:val="center"/>
          </w:tcPr>
          <w:p w14:paraId="714F41B0" w14:textId="7A86403E" w:rsidR="002032E5" w:rsidRPr="002B0B88"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w:t>
            </w:r>
            <w:r w:rsidR="00730255" w:rsidRPr="002B0B88">
              <w:rPr>
                <w:b w:val="0"/>
              </w:rPr>
              <w:t>1</w:t>
            </w:r>
            <w:r w:rsidR="002F1082" w:rsidRPr="002B0B88">
              <w:rPr>
                <w:b w:val="0"/>
              </w:rPr>
              <w:t>1</w:t>
            </w:r>
            <w:r w:rsidRPr="002B0B88">
              <w:rPr>
                <w:b w:val="0"/>
              </w:rPr>
              <w:t>)</w:t>
            </w:r>
          </w:p>
        </w:tc>
      </w:tr>
    </w:tbl>
    <w:p w14:paraId="5A104C86" w14:textId="3364B269" w:rsidR="00FE1006" w:rsidRPr="00611A03" w:rsidRDefault="00FE1006" w:rsidP="00925C9F">
      <w:pPr>
        <w:jc w:val="both"/>
      </w:pPr>
    </w:p>
    <w:p w14:paraId="307D5BF4" w14:textId="24493E38" w:rsidR="00C42CF4" w:rsidRDefault="00611A03" w:rsidP="00925C9F">
      <w:pPr>
        <w:jc w:val="both"/>
      </w:pPr>
      <m:oMath>
        <m:r>
          <w:rPr>
            <w:rFonts w:ascii="Cambria Math" w:hAnsi="Cambria Math"/>
          </w:rPr>
          <m:t>D</m:t>
        </m:r>
      </m:oMath>
      <w:r w:rsidR="00B94F46" w:rsidRPr="00611A03">
        <w:t xml:space="preserve"> is the dimension of the </w:t>
      </w:r>
      <w:r w:rsidR="005F17BA">
        <w:t xml:space="preserve">feature </w:t>
      </w:r>
      <w:r w:rsidR="00B94F46" w:rsidRPr="00611A03">
        <w:t>vector</w:t>
      </w:r>
      <w:r w:rsidR="00BF58BE" w:rsidRPr="00611A03">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w:rPr>
                    <w:rFonts w:ascii="Cambria Math" w:hAnsi="Cambria Math"/>
                  </w:rPr>
                  <m:t>i</m:t>
                </m:r>
              </m:sub>
            </m:sSub>
          </m:e>
        </m:acc>
      </m:oMath>
      <w:r w:rsidR="002032E5" w:rsidRPr="00611A03">
        <w:t xml:space="preserve"> is the mean vector </w:t>
      </w:r>
      <w:r w:rsidR="00D41CFD">
        <w:t xml:space="preserve">(of dimension Dx1) </w:t>
      </w:r>
      <w:r w:rsidR="002032E5" w:rsidRPr="00611A03">
        <w:t xml:space="preserve">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08002C" w:rsidRPr="00611A03">
        <w:t xml:space="preserve"> is the covariance matrix</w:t>
      </w:r>
      <w:r w:rsidR="00D41CFD">
        <w:t xml:space="preserve"> (of dimension DxD)</w:t>
      </w:r>
      <w:r w:rsidR="002032E5" w:rsidRPr="00611A03">
        <w:t xml:space="preserve"> define</w:t>
      </w:r>
      <w:r w:rsidR="000B113D">
        <w:t>d</w:t>
      </w:r>
      <w:r w:rsidR="002032E5" w:rsidRPr="00611A03">
        <w:t xml:space="preserve"> as follow</w:t>
      </w:r>
      <w:r w:rsidR="002032E5">
        <w:t>:</w:t>
      </w:r>
    </w:p>
    <w:tbl>
      <w:tblPr>
        <w:tblStyle w:val="Tabledtat"/>
        <w:tblW w:w="0" w:type="auto"/>
        <w:tblLook w:val="04A0" w:firstRow="1" w:lastRow="0" w:firstColumn="1" w:lastColumn="0" w:noHBand="0" w:noVBand="1"/>
      </w:tblPr>
      <w:tblGrid>
        <w:gridCol w:w="8188"/>
        <w:gridCol w:w="605"/>
      </w:tblGrid>
      <w:tr w:rsidR="00C42CF4" w:rsidRPr="007D01DA" w14:paraId="52D48FD7"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A27ABE7" w14:textId="40B467C0" w:rsidR="00C42CF4" w:rsidRPr="007D01DA" w:rsidRDefault="00DB4C1D" w:rsidP="00925C9F">
            <w:pPr>
              <w:jc w:val="both"/>
              <w:rPr>
                <w:b w:val="0"/>
              </w:rPr>
            </w:pPr>
            <m:oMathPara>
              <m:oMath>
                <m:acc>
                  <m:accPr>
                    <m:chr m:val="⃗"/>
                    <m:ctrlPr>
                      <w:rPr>
                        <w:rFonts w:ascii="Cambria Math" w:hAnsi="Cambria Math"/>
                        <w:b w:val="0"/>
                        <w:color w:val="auto"/>
                      </w:rPr>
                    </m:ctrlPr>
                  </m:accPr>
                  <m:e>
                    <m:sSub>
                      <m:sSubPr>
                        <m:ctrlPr>
                          <w:rPr>
                            <w:rFonts w:ascii="Cambria Math" w:hAnsi="Cambria Math"/>
                            <w:b w:val="0"/>
                          </w:rPr>
                        </m:ctrlPr>
                      </m:sSub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sub>
                        <m:r>
                          <m:rPr>
                            <m:sty m:val="b"/>
                          </m:rPr>
                          <w:rPr>
                            <w:rFonts w:ascii="Cambria Math" w:hAnsi="Cambria Math"/>
                          </w:rPr>
                          <m:t xml:space="preserve"> </m:t>
                        </m:r>
                      </m:sub>
                    </m:sSub>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e>
                </m:nary>
                <m:r>
                  <m:rPr>
                    <m:sty m:val="bi"/>
                  </m:rPr>
                  <w:rPr>
                    <w:rFonts w:ascii="Cambria Math" w:hAnsi="Cambria Math"/>
                  </w:rPr>
                  <m:t xml:space="preserve"> </m:t>
                </m:r>
              </m:oMath>
            </m:oMathPara>
          </w:p>
        </w:tc>
        <w:tc>
          <w:tcPr>
            <w:tcW w:w="592" w:type="dxa"/>
            <w:vAlign w:val="center"/>
          </w:tcPr>
          <w:p w14:paraId="5EFAB3E7" w14:textId="5352E2F7" w:rsidR="00C42CF4" w:rsidRPr="007D01DA"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(1</w:t>
            </w:r>
            <w:r w:rsidR="002F1082" w:rsidRPr="007D01DA">
              <w:rPr>
                <w:b w:val="0"/>
              </w:rPr>
              <w:t>2</w:t>
            </w:r>
            <w:r w:rsidRPr="007D01DA">
              <w:rPr>
                <w:b w:val="0"/>
              </w:rPr>
              <w:t>)</w:t>
            </w:r>
          </w:p>
        </w:tc>
      </w:tr>
    </w:tbl>
    <w:p w14:paraId="63A98A33" w14:textId="77777777" w:rsidR="00C42CF4" w:rsidRDefault="00C42CF4" w:rsidP="00925C9F">
      <w:pPr>
        <w:jc w:val="both"/>
      </w:pPr>
    </w:p>
    <w:tbl>
      <w:tblPr>
        <w:tblStyle w:val="Tabledtat"/>
        <w:tblW w:w="0" w:type="auto"/>
        <w:tblLook w:val="04A0" w:firstRow="1" w:lastRow="0" w:firstColumn="1" w:lastColumn="0" w:noHBand="0" w:noVBand="1"/>
      </w:tblPr>
      <w:tblGrid>
        <w:gridCol w:w="8188"/>
        <w:gridCol w:w="605"/>
      </w:tblGrid>
      <w:tr w:rsidR="00C42CF4" w14:paraId="34639573" w14:textId="77777777" w:rsidTr="00711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1373139" w14:textId="599D1EA4" w:rsidR="00C42CF4" w:rsidRPr="007D01DA" w:rsidRDefault="00DB4C1D" w:rsidP="00925C9F">
            <w:pPr>
              <w:jc w:val="both"/>
              <w:rPr>
                <w:b w:val="0"/>
              </w:rPr>
            </w:pPr>
            <m:oMathPara>
              <m:oMath>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-1</m:t>
                    </m:r>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sSup>
                      <m:sSupPr>
                        <m:ctrlPr>
                          <w:rPr>
                            <w:rFonts w:ascii="Cambria Math" w:hAnsi="Cambria Math"/>
                            <w:b w:val="0"/>
                            <w:i/>
                          </w:rPr>
                        </m:ctrlPr>
                      </m:sSupPr>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e>
                      <m:sup>
                        <m:r>
                          <m:rPr>
                            <m:sty m:val="bi"/>
                          </m:rPr>
                          <w:rPr>
                            <w:rFonts w:ascii="Cambria Math" w:hAnsi="Cambria Math"/>
                          </w:rPr>
                          <m:t>t</m:t>
                        </m:r>
                      </m:sup>
                    </m:sSup>
                  </m:e>
                </m:nary>
              </m:oMath>
            </m:oMathPara>
          </w:p>
        </w:tc>
        <w:tc>
          <w:tcPr>
            <w:tcW w:w="605" w:type="dxa"/>
            <w:vAlign w:val="center"/>
          </w:tcPr>
          <w:p w14:paraId="4D684673" w14:textId="220EDEC5" w:rsidR="00C42CF4" w:rsidRPr="00614F89"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w:t>
            </w:r>
            <w:r w:rsidR="002F1082" w:rsidRPr="00614F89">
              <w:rPr>
                <w:b w:val="0"/>
              </w:rPr>
              <w:t>3</w:t>
            </w:r>
            <w:r w:rsidRPr="00614F89">
              <w:rPr>
                <w:b w:val="0"/>
              </w:rPr>
              <w:t>)</w:t>
            </w:r>
          </w:p>
        </w:tc>
      </w:tr>
    </w:tbl>
    <w:p w14:paraId="4CC279ED" w14:textId="37B77A02" w:rsidR="00F65596" w:rsidRPr="00611A03" w:rsidRDefault="00711E71" w:rsidP="00925C9F">
      <w:pPr>
        <w:jc w:val="both"/>
      </w:pPr>
      <w:ins w:id="125" w:author="Grassi Sara" w:date="2016-01-22T09:34:00Z">
        <w:r>
          <w:t xml:space="preserve">Where </w:t>
        </w:r>
      </w:ins>
      <m:oMath>
        <m:sSub>
          <m:sSubPr>
            <m:ctrlPr>
              <w:ins w:id="126" w:author="Grassi Sara" w:date="2016-01-22T09:35:00Z">
                <w:rPr>
                  <w:rFonts w:ascii="Cambria Math" w:hAnsi="Cambria Math"/>
                  <w:i/>
                </w:rPr>
              </w:ins>
            </m:ctrlPr>
          </m:sSubPr>
          <m:e>
            <m:r>
              <w:ins w:id="127" w:author="Grassi Sara" w:date="2016-01-22T09:35:00Z">
                <w:rPr>
                  <w:rFonts w:ascii="Cambria Math" w:hAnsi="Cambria Math"/>
                </w:rPr>
                <m:t>K</m:t>
              </w:ins>
            </m:r>
          </m:e>
          <m:sub>
            <m:r>
              <w:ins w:id="128" w:author="Grassi Sara" w:date="2016-01-22T09:35:00Z">
                <w:rPr>
                  <w:rFonts w:ascii="Cambria Math" w:hAnsi="Cambria Math"/>
                </w:rPr>
                <m:t>i</m:t>
              </w:ins>
            </m:r>
          </m:sub>
        </m:sSub>
      </m:oMath>
      <w:ins w:id="129" w:author="Grassi Sara" w:date="2016-01-22T09:34:00Z">
        <w:r>
          <w:t xml:space="preserve"> is </w:t>
        </w:r>
      </w:ins>
      <w:ins w:id="130" w:author="Grassi Sara" w:date="2016-01-22T09:35:00Z">
        <w:r>
          <w:t xml:space="preserve">the number of training vectors for each class </w:t>
        </w:r>
        <m:oMath>
          <m:sSub>
            <m:sSubPr>
              <m:ctrlPr>
                <w:rPr>
                  <w:rFonts w:ascii="Cambria Math" w:hAnsi="Cambria Math"/>
                  <w:i/>
                </w:rPr>
              </m:ctrlPr>
            </m:sSubPr>
            <m:e>
              <m:r>
                <w:rPr>
                  <w:rFonts w:ascii="Cambria Math" w:hAnsi="Cambria Math"/>
                </w:rPr>
                <m:t>ω</m:t>
              </m:r>
            </m:e>
            <m:sub>
              <m:r>
                <w:rPr>
                  <w:rFonts w:ascii="Cambria Math" w:hAnsi="Cambria Math"/>
                </w:rPr>
                <m:t>i</m:t>
              </m:r>
            </m:sub>
          </m:sSub>
        </m:oMath>
      </w:ins>
      <w:ins w:id="131" w:author="Grassi Sara" w:date="2016-01-22T09:34:00Z">
        <w:r>
          <w:t xml:space="preserve">. </w:t>
        </w:r>
      </w:ins>
      <w:r w:rsidR="00B94F46">
        <w:t xml:space="preserve">The terms on the diagonal </w:t>
      </w:r>
      <w:r w:rsidR="00B94F46" w:rsidRPr="00611A03">
        <w:t xml:space="preserve">of </w:t>
      </w:r>
      <m:oMath>
        <m:sSub>
          <m:sSubPr>
            <m:ctrlPr>
              <w:rPr>
                <w:rFonts w:ascii="Cambria Math" w:hAnsi="Cambria Math"/>
              </w:rPr>
            </m:ctrlPr>
          </m:sSubPr>
          <m:e>
            <m:r>
              <m:rPr>
                <m:sty m:val="p"/>
              </m:rPr>
              <w:rPr>
                <w:rFonts w:ascii="Cambria Math" w:hAnsi="Cambria Math"/>
              </w:rPr>
              <m:t>C</m:t>
            </m:r>
          </m:e>
          <m:sub>
            <m:r>
              <w:rPr>
                <w:rFonts w:ascii="Cambria Math" w:hAnsi="Cambria Math"/>
              </w:rPr>
              <m:t>i</m:t>
            </m:r>
          </m:sub>
        </m:sSub>
      </m:oMath>
      <w:r w:rsidR="00B94F46" w:rsidRPr="00611A03">
        <w:t xml:space="preserve"> are the variance</w:t>
      </w:r>
      <w:r w:rsidR="0047520B">
        <w:t>s</w:t>
      </w:r>
      <w:r w:rsidR="00B94F46" w:rsidRPr="00611A03">
        <w:t xml:space="preserve"> in each dimension and the other terms are the cross-variance</w:t>
      </w:r>
      <w:r w:rsidR="0047520B">
        <w:t>s</w:t>
      </w:r>
      <w:r w:rsidR="00B94F46" w:rsidRPr="00611A03">
        <w:t>.</w:t>
      </w:r>
    </w:p>
    <w:p w14:paraId="27614B49" w14:textId="082F49BB" w:rsidR="00F65596" w:rsidRPr="00611A03" w:rsidRDefault="00B94F46" w:rsidP="00925C9F">
      <w:pPr>
        <w:jc w:val="both"/>
      </w:pPr>
      <w:r w:rsidRPr="00611A03">
        <w:t xml:space="preserve">Note that in the case of </w:t>
      </w:r>
      <w:r w:rsidR="00E119BA">
        <w:t xml:space="preserve">the </w:t>
      </w:r>
      <w:r w:rsidRPr="00611A03">
        <w:t xml:space="preserve">Naïve Bayes assumption, </w:t>
      </w:r>
      <w:r w:rsidR="00E119BA">
        <w:t xml:space="preserve">in </w:t>
      </w:r>
      <w:r w:rsidRPr="00611A03">
        <w:t xml:space="preserve">which the features (predictors) are independent, the cross-variance terms are equal to zero, so the covariance </w:t>
      </w:r>
      <w:r w:rsidR="007F0507">
        <w:t>matrix</w:t>
      </w:r>
      <w:r w:rsidR="007F0507" w:rsidRPr="00611A03">
        <w:t xml:space="preserve"> </w:t>
      </w:r>
      <w:r w:rsidRPr="00611A03">
        <w:t>is diagonal.</w:t>
      </w:r>
    </w:p>
    <w:p w14:paraId="2E289741" w14:textId="53EF9675" w:rsidR="002F1082" w:rsidRDefault="00B94F46" w:rsidP="00925C9F">
      <w:pPr>
        <w:jc w:val="both"/>
      </w:pPr>
      <w:r w:rsidRPr="00611A03">
        <w:t xml:space="preserve">Once we have </w:t>
      </w:r>
      <w:r w:rsidR="00A13617">
        <w:t xml:space="preserve">calculated </w:t>
      </w: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for each class</w:t>
      </w:r>
      <w:r w:rsidR="00A13617">
        <w:t xml:space="preserve"> using (11)</w:t>
      </w:r>
      <w:r w:rsidRPr="00611A03">
        <w:t xml:space="preserve">, we </w:t>
      </w:r>
      <w:r w:rsidR="009A11D1">
        <w:t>can</w:t>
      </w:r>
      <w:r w:rsidRPr="00611A03">
        <w:t xml:space="preserve"> calculate the a-posteriori probability</w:t>
      </w:r>
      <w:r w:rsidR="009A11D1">
        <w:t xml:space="preserve"> using (9)</w:t>
      </w:r>
      <w:r w:rsidRPr="00611A03">
        <w:t>.</w:t>
      </w:r>
      <w:r w:rsidR="002F1082" w:rsidRPr="00611A03">
        <w:t xml:space="preserve"> That is the probability of</w:t>
      </w:r>
      <w:r w:rsidR="002F1082">
        <w:t xml:space="preserve"> </w:t>
      </w:r>
      <w:r w:rsidR="00860013">
        <w:t xml:space="preserve">belonging to a </w:t>
      </w:r>
      <w:r w:rsidR="002F1082">
        <w:t>class (species) having observed a feature vector</w:t>
      </w:r>
      <w:r w:rsidR="009A11D1">
        <w:t>.</w:t>
      </w:r>
    </w:p>
    <w:p w14:paraId="1121164F" w14:textId="34CE7A2F" w:rsidR="00B94F46" w:rsidRPr="00B94F46" w:rsidRDefault="009E2413" w:rsidP="00925C9F">
      <w:pPr>
        <w:jc w:val="both"/>
      </w:pPr>
      <w:r>
        <w:t>After</w:t>
      </w:r>
      <w:r w:rsidRPr="002F1082">
        <w:t xml:space="preserve"> </w:t>
      </w:r>
      <w:r>
        <w:t>calculating</w:t>
      </w:r>
      <w:r w:rsidRPr="002F1082">
        <w:t xml:space="preserve"> </w:t>
      </w:r>
      <w:r w:rsidR="002F1082" w:rsidRPr="002F1082">
        <w:t xml:space="preserve">the </w:t>
      </w:r>
      <w:r w:rsidR="002F1082">
        <w:t>a-</w:t>
      </w:r>
      <w:r w:rsidR="002F1082" w:rsidRPr="002F1082">
        <w:t xml:space="preserve">posterior probability for each class, </w:t>
      </w:r>
      <w:r w:rsidR="002F1082">
        <w:t>we label</w:t>
      </w:r>
      <w:r w:rsidR="002F1082" w:rsidRPr="002F1082">
        <w:t xml:space="preserve"> the </w:t>
      </w:r>
      <w:r w:rsidR="002F1082">
        <w:t>feature vector</w:t>
      </w:r>
      <w:r w:rsidR="002F1082" w:rsidRPr="002F1082">
        <w:t xml:space="preserve"> </w:t>
      </w:r>
      <w:r>
        <w:t xml:space="preserve">as belonging </w:t>
      </w:r>
      <w:r w:rsidR="002F1082" w:rsidRPr="002F1082">
        <w:t xml:space="preserve">to the class yielding the maximum </w:t>
      </w:r>
      <w:r w:rsidR="002F1082">
        <w:t>a-</w:t>
      </w:r>
      <w:r w:rsidR="002F1082" w:rsidRPr="002F1082">
        <w:t>posterior probability.</w:t>
      </w:r>
      <w:r w:rsidR="00B94F46">
        <w:t xml:space="preserve"> </w:t>
      </w:r>
    </w:p>
    <w:p w14:paraId="14EA9DC0" w14:textId="77777777" w:rsidR="00F65596" w:rsidRDefault="00F65596" w:rsidP="00925C9F">
      <w:pPr>
        <w:jc w:val="both"/>
      </w:pPr>
    </w:p>
    <w:p w14:paraId="2C098C51" w14:textId="77777777" w:rsidR="00715F1C" w:rsidRPr="002C197F" w:rsidRDefault="00715F1C" w:rsidP="00925C9F">
      <w:pPr>
        <w:jc w:val="both"/>
      </w:pPr>
    </w:p>
    <w:p w14:paraId="5BCE9B7D" w14:textId="77777777" w:rsidR="00FE1006" w:rsidRDefault="00413204" w:rsidP="00925C9F">
      <w:pPr>
        <w:pStyle w:val="Heading2"/>
        <w:numPr>
          <w:ilvl w:val="2"/>
          <w:numId w:val="8"/>
        </w:numPr>
        <w:jc w:val="both"/>
        <w:rPr>
          <w:rFonts w:ascii="Calibri" w:hAnsi="Calibri"/>
        </w:rPr>
      </w:pPr>
      <w:bookmarkStart w:id="132" w:name="_Toc440535986"/>
      <w:r w:rsidRPr="002C197F">
        <w:rPr>
          <w:rFonts w:ascii="Calibri" w:hAnsi="Calibri"/>
        </w:rPr>
        <w:lastRenderedPageBreak/>
        <w:t>Gaussian Mixture Model (GMM)</w:t>
      </w:r>
      <w:bookmarkEnd w:id="132"/>
    </w:p>
    <w:p w14:paraId="57363E39" w14:textId="790F600F" w:rsidR="00BF58BE" w:rsidRDefault="009044E6" w:rsidP="00925C9F">
      <w:pPr>
        <w:jc w:val="both"/>
      </w:pPr>
      <w:r>
        <w:t xml:space="preserve">In GMM, we </w:t>
      </w:r>
      <w:r w:rsidR="00BF58BE">
        <w:t xml:space="preserve">model the probability density function of the feature vector </w:t>
      </w:r>
      <m:oMath>
        <m:acc>
          <m:accPr>
            <m:chr m:val="⃗"/>
            <m:ctrlPr>
              <w:rPr>
                <w:rFonts w:ascii="Cambria Math" w:hAnsi="Cambria Math"/>
                <w:b/>
              </w:rPr>
            </m:ctrlPr>
          </m:accPr>
          <m:e>
            <m:r>
              <w:rPr>
                <w:rFonts w:ascii="Cambria Math" w:hAnsi="Cambria Math"/>
              </w:rPr>
              <m:t>x</m:t>
            </m:r>
          </m:e>
        </m:acc>
      </m:oMath>
      <w:r w:rsidR="00BF58BE">
        <w:t xml:space="preserve"> for each class </w:t>
      </w:r>
      <m:oMath>
        <m:sSub>
          <m:sSubPr>
            <m:ctrlPr>
              <w:rPr>
                <w:rFonts w:ascii="Cambria Math" w:hAnsi="Cambria Math"/>
                <w:b/>
                <w:i/>
              </w:rPr>
            </m:ctrlPr>
          </m:sSubPr>
          <m:e>
            <m:r>
              <w:rPr>
                <w:rFonts w:ascii="Cambria Math" w:hAnsi="Cambria Math"/>
              </w:rPr>
              <m:t>ω</m:t>
            </m:r>
          </m:e>
          <m:sub>
            <m:r>
              <w:rPr>
                <w:rFonts w:ascii="Cambria Math" w:hAnsi="Cambria Math"/>
              </w:rPr>
              <m:t>i</m:t>
            </m:r>
          </m:sub>
        </m:sSub>
      </m:oMath>
      <w:r w:rsidR="00BF58BE">
        <w:t xml:space="preserve"> as a sum of </w:t>
      </w:r>
      <w:ins w:id="133" w:author="Grassi Sara" w:date="2016-01-20T23:53:00Z">
        <w:r w:rsidR="00CF5E72">
          <w:t xml:space="preserve">M </w:t>
        </w:r>
      </w:ins>
      <w:r w:rsidR="00BF58BE">
        <w:t>weighted multivariate Gaussians:</w:t>
      </w:r>
    </w:p>
    <w:tbl>
      <w:tblPr>
        <w:tblStyle w:val="Tabledtat"/>
        <w:tblW w:w="0" w:type="auto"/>
        <w:tblLook w:val="04A0" w:firstRow="1" w:lastRow="0" w:firstColumn="1" w:lastColumn="0" w:noHBand="0" w:noVBand="1"/>
      </w:tblPr>
      <w:tblGrid>
        <w:gridCol w:w="8188"/>
        <w:gridCol w:w="609"/>
      </w:tblGrid>
      <w:tr w:rsidR="00BF58BE" w14:paraId="6A37DF32" w14:textId="77777777" w:rsidTr="00BF5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7ECE03D" w14:textId="230F7622" w:rsidR="00BF58BE" w:rsidRPr="007D01DA" w:rsidRDefault="007D01DA" w:rsidP="00925C9F">
            <w:pPr>
              <w:jc w:val="both"/>
              <w:rPr>
                <w:b w:val="0"/>
              </w:rPr>
            </w:pPr>
            <m:oMathPara>
              <m:oMath>
                <m:r>
                  <m:rPr>
                    <m:sty m:val="bi"/>
                  </m:rPr>
                  <w:rPr>
                    <w:rFonts w:ascii="Cambria Math" w:hAnsi="Cambria Math"/>
                    <w:color w:val="auto"/>
                  </w:rPr>
                  <m:t>p(</m:t>
                </m:r>
                <m:acc>
                  <m:accPr>
                    <m:chr m:val="⃗"/>
                    <m:ctrlPr>
                      <w:rPr>
                        <w:rFonts w:ascii="Cambria Math" w:hAnsi="Cambria Math"/>
                        <w:b w:val="0"/>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m=1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α</m:t>
                        </m:r>
                      </m:e>
                      <m:sub>
                        <m:r>
                          <m:rPr>
                            <m:sty m:val="bi"/>
                          </m:rPr>
                          <w:rPr>
                            <w:rFonts w:ascii="Cambria Math" w:hAnsi="Cambria Math"/>
                          </w:rPr>
                          <m:t>m</m:t>
                        </m:r>
                      </m:sub>
                    </m:sSub>
                    <m:sSub>
                      <m:sSubPr>
                        <m:ctrlPr>
                          <w:rPr>
                            <w:rFonts w:ascii="Cambria Math" w:hAnsi="Cambria Math"/>
                            <w:b w:val="0"/>
                            <w:i/>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acc>
                      <m:accPr>
                        <m:chr m:val="⃗"/>
                        <m:ctrlPr>
                          <w:rPr>
                            <w:rFonts w:ascii="Cambria Math" w:hAnsi="Cambria Math"/>
                            <w:b w:val="0"/>
                            <w:color w:val="auto"/>
                          </w:rPr>
                        </m:ctrlPr>
                      </m:accPr>
                      <m:e>
                        <m:r>
                          <m:rPr>
                            <m:sty m:val="bi"/>
                          </m:rPr>
                          <w:rPr>
                            <w:rFonts w:ascii="Cambria Math" w:hAnsi="Cambria Math"/>
                          </w:rPr>
                          <m:t>x</m:t>
                        </m:r>
                      </m:e>
                    </m:acc>
                    <m:r>
                      <w:ins w:id="134" w:author="Grassi Sara" w:date="2016-01-22T09:39:00Z">
                        <m:rPr>
                          <m:sty m:val="bi"/>
                        </m:rPr>
                        <w:rPr>
                          <w:rFonts w:ascii="Cambria Math" w:hAnsi="Cambria Math"/>
                        </w:rPr>
                        <m:t>|</m:t>
                      </w:ins>
                    </m:r>
                    <m:sSub>
                      <m:sSubPr>
                        <m:ctrlPr>
                          <w:ins w:id="135" w:author="Grassi Sara" w:date="2016-01-22T09:39:00Z">
                            <w:rPr>
                              <w:rFonts w:ascii="Cambria Math" w:hAnsi="Cambria Math"/>
                              <w:b w:val="0"/>
                              <w:i/>
                            </w:rPr>
                          </w:ins>
                        </m:ctrlPr>
                      </m:sSubPr>
                      <m:e>
                        <m:r>
                          <w:ins w:id="136" w:author="Grassi Sara" w:date="2016-01-22T09:39:00Z">
                            <m:rPr>
                              <m:sty m:val="bi"/>
                            </m:rPr>
                            <w:rPr>
                              <w:rFonts w:ascii="Cambria Math" w:hAnsi="Cambria Math"/>
                            </w:rPr>
                            <m:t>ω</m:t>
                          </w:ins>
                        </m:r>
                      </m:e>
                      <m:sub>
                        <m:r>
                          <w:ins w:id="137" w:author="Grassi Sara" w:date="2016-01-22T09:39:00Z">
                            <m:rPr>
                              <m:sty m:val="bi"/>
                            </m:rPr>
                            <w:rPr>
                              <w:rFonts w:ascii="Cambria Math" w:hAnsi="Cambria Math"/>
                            </w:rPr>
                            <m:t>i</m:t>
                          </w:ins>
                        </m:r>
                      </m:sub>
                    </m:sSub>
                    <m:r>
                      <m:rPr>
                        <m:sty m:val="bi"/>
                      </m:rPr>
                      <w:rPr>
                        <w:rFonts w:ascii="Cambria Math" w:hAnsi="Cambria Math"/>
                      </w:rPr>
                      <m:t>)</m:t>
                    </m:r>
                  </m:e>
                </m:nary>
                <m:r>
                  <m:rPr>
                    <m:sty m:val="bi"/>
                  </m:rPr>
                  <w:rPr>
                    <w:rFonts w:ascii="Cambria Math" w:hAnsi="Cambria Math"/>
                  </w:rPr>
                  <m:t xml:space="preserve">  </m:t>
                </m:r>
              </m:oMath>
            </m:oMathPara>
          </w:p>
        </w:tc>
        <w:tc>
          <w:tcPr>
            <w:tcW w:w="609" w:type="dxa"/>
            <w:vAlign w:val="center"/>
          </w:tcPr>
          <w:p w14:paraId="56FE05F8" w14:textId="4D7C90AB" w:rsidR="00BF58BE" w:rsidRPr="00614F89" w:rsidRDefault="00BF58BE"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(14)</w:t>
            </w:r>
          </w:p>
        </w:tc>
      </w:tr>
    </w:tbl>
    <w:p w14:paraId="0B4FC4B3" w14:textId="41B8A0ED" w:rsidR="00BF58BE" w:rsidRPr="00002C86" w:rsidRDefault="00002C86" w:rsidP="00925C9F">
      <w:pPr>
        <w:jc w:val="both"/>
      </w:pPr>
      <w:r>
        <w:t xml:space="preserve">Where </w:t>
      </w:r>
      <w:r w:rsidRPr="009A11D1">
        <w:t xml:space="preserve">each </w:t>
      </w:r>
      <m:oMath>
        <m:sSub>
          <m:sSubPr>
            <m:ctrlPr>
              <w:rPr>
                <w:rFonts w:ascii="Cambria Math" w:hAnsi="Cambria Math"/>
                <w:i/>
                <w:color w:val="000000" w:themeColor="text1"/>
              </w:rPr>
            </m:ctrlPr>
          </m:sSubPr>
          <m:e>
            <m:r>
              <w:rPr>
                <w:rFonts w:ascii="Cambria Math" w:hAnsi="Cambria Math"/>
              </w:rPr>
              <m:t>g</m:t>
            </m:r>
            <m:ctrlPr>
              <w:rPr>
                <w:rFonts w:ascii="Cambria Math" w:hAnsi="Cambria Math"/>
                <w:i/>
              </w:rPr>
            </m:ctrlPr>
          </m:e>
          <m:sub>
            <m:r>
              <w:rPr>
                <w:rFonts w:ascii="Cambria Math" w:hAnsi="Cambria Math"/>
              </w:rPr>
              <m:t>m</m:t>
            </m:r>
          </m:sub>
        </m:sSub>
      </m:oMath>
      <w:r w:rsidRPr="009A11D1">
        <w:rPr>
          <w:color w:val="000000" w:themeColor="text1"/>
        </w:rPr>
        <w:t xml:space="preserve"> is</w:t>
      </w:r>
      <w:r>
        <w:rPr>
          <w:color w:val="000000" w:themeColor="text1"/>
        </w:rPr>
        <w:t xml:space="preserve"> a multi-variate Gaussian </w:t>
      </w:r>
      <w:r w:rsidR="007435BF">
        <w:rPr>
          <w:color w:val="000000" w:themeColor="text1"/>
        </w:rPr>
        <w:t>calculated as in</w:t>
      </w:r>
      <w:r>
        <w:rPr>
          <w:color w:val="000000" w:themeColor="text1"/>
        </w:rPr>
        <w:t xml:space="preserve"> (11), (12) and (13)</w:t>
      </w:r>
      <w:r w:rsidR="00B359FF">
        <w:rPr>
          <w:color w:val="000000" w:themeColor="text1"/>
        </w:rPr>
        <w:t xml:space="preserve"> and </w:t>
      </w:r>
      <m:oMath>
        <m:sSub>
          <m:sSubPr>
            <m:ctrlPr>
              <w:rPr>
                <w:rFonts w:ascii="Cambria Math" w:hAnsi="Cambria Math"/>
                <w:b/>
                <w:i/>
              </w:rPr>
            </m:ctrlPr>
          </m:sSubPr>
          <m:e>
            <m:r>
              <w:rPr>
                <w:rFonts w:ascii="Cambria Math" w:hAnsi="Cambria Math"/>
              </w:rPr>
              <m:t>α</m:t>
            </m:r>
          </m:e>
          <m:sub>
            <m:r>
              <w:rPr>
                <w:rFonts w:ascii="Cambria Math" w:hAnsi="Cambria Math"/>
              </w:rPr>
              <m:t>m</m:t>
            </m:r>
          </m:sub>
        </m:sSub>
      </m:oMath>
      <w:r w:rsidR="00B359FF">
        <w:rPr>
          <w:b/>
        </w:rPr>
        <w:t xml:space="preserve"> </w:t>
      </w:r>
      <w:r w:rsidR="00B359FF">
        <w:t xml:space="preserve">is the weight of </w:t>
      </w:r>
      <w:r w:rsidR="00EB65C6">
        <w:t xml:space="preserve">each </w:t>
      </w:r>
      <w:r w:rsidR="00B359FF">
        <w:t>Gaussian</w:t>
      </w:r>
      <w:r>
        <w:rPr>
          <w:color w:val="000000" w:themeColor="text1"/>
        </w:rPr>
        <w:t>.</w:t>
      </w:r>
    </w:p>
    <w:p w14:paraId="03DBDBA7" w14:textId="378DB392" w:rsidR="00FE1006" w:rsidRDefault="00002C86" w:rsidP="00925C9F">
      <w:pPr>
        <w:jc w:val="both"/>
      </w:pPr>
      <w:r>
        <w:t>The training of the GMM models is done using the expectation</w:t>
      </w:r>
      <w:ins w:id="138" w:author="Grassi Sara" w:date="2016-01-22T09:40:00Z">
        <w:r w:rsidR="008E0A75">
          <w:t>-</w:t>
        </w:r>
      </w:ins>
      <w:del w:id="139" w:author="Grassi Sara" w:date="2016-01-22T09:40:00Z">
        <w:r w:rsidDel="008E0A75">
          <w:delText xml:space="preserve"> </w:delText>
        </w:r>
      </w:del>
      <w:r>
        <w:t>maximization algorithm [</w:t>
      </w:r>
      <w:r w:rsidR="00963C2E">
        <w:t>2</w:t>
      </w:r>
      <w:r>
        <w:t>]</w:t>
      </w:r>
      <w:r w:rsidR="00402F5F">
        <w:t xml:space="preserve"> </w:t>
      </w:r>
      <w:r w:rsidR="00963C2E">
        <w:t>[4]</w:t>
      </w:r>
      <w:r>
        <w:t>.</w:t>
      </w:r>
      <w:r w:rsidR="00552FB1">
        <w:t xml:space="preserve"> As in section 2.2.1, we label</w:t>
      </w:r>
      <w:r w:rsidR="00552FB1" w:rsidRPr="002F1082">
        <w:t xml:space="preserve"> the </w:t>
      </w:r>
      <w:r w:rsidR="00552FB1">
        <w:t>feature vector</w:t>
      </w:r>
      <w:r w:rsidR="00552FB1" w:rsidRPr="002F1082">
        <w:t xml:space="preserve"> </w:t>
      </w:r>
      <w:r w:rsidR="007435BF">
        <w:t xml:space="preserve">as belonging </w:t>
      </w:r>
      <w:r w:rsidR="00552FB1" w:rsidRPr="002F1082">
        <w:t xml:space="preserve">to the class yielding the maximum </w:t>
      </w:r>
      <w:r w:rsidR="00552FB1">
        <w:t>a-</w:t>
      </w:r>
      <w:r w:rsidR="00552FB1" w:rsidRPr="002F1082">
        <w:t>posterior probability.</w:t>
      </w:r>
      <w:r w:rsidR="00552FB1">
        <w:t xml:space="preserve"> </w:t>
      </w:r>
    </w:p>
    <w:p w14:paraId="6D9C6262" w14:textId="630273AB" w:rsidR="00FD00A4" w:rsidRPr="00FD00A4" w:rsidRDefault="00FD00A4" w:rsidP="00925C9F">
      <w:pPr>
        <w:jc w:val="both"/>
      </w:pPr>
      <w:r w:rsidRPr="00FD00A4">
        <w:t>The GMM classifier was implemented using the matlab command “</w:t>
      </w:r>
      <w:r w:rsidRPr="00FD00A4">
        <w:rPr>
          <w:rFonts w:cs="Courier New"/>
          <w:color w:val="000000"/>
          <w:sz w:val="20"/>
          <w:szCs w:val="20"/>
        </w:rPr>
        <w:t>fitgmdist</w:t>
      </w:r>
      <w:r w:rsidRPr="00FD00A4">
        <w:t>”</w:t>
      </w:r>
      <w:r w:rsidR="008F5318">
        <w:t xml:space="preserve"> [</w:t>
      </w:r>
      <w:r w:rsidR="00963C2E">
        <w:t>5</w:t>
      </w:r>
      <w:r w:rsidR="008F5318">
        <w:t>]</w:t>
      </w:r>
      <w:r w:rsidRPr="00FD00A4">
        <w:t xml:space="preserve">. One model per species </w:t>
      </w:r>
      <w:r w:rsidR="000C5CBE">
        <w:t>was</w:t>
      </w:r>
      <w:r w:rsidR="000C5CBE" w:rsidRPr="00FD00A4">
        <w:t xml:space="preserve"> </w:t>
      </w:r>
      <w:r w:rsidRPr="00FD00A4">
        <w:t>created. Using the arguments</w:t>
      </w:r>
      <w:r w:rsidR="000C5CBE">
        <w:t xml:space="preserve"> of </w:t>
      </w:r>
      <w:r w:rsidR="000C5CBE" w:rsidRPr="00FD00A4">
        <w:t>“</w:t>
      </w:r>
      <w:r w:rsidR="000C5CBE" w:rsidRPr="00FD00A4">
        <w:rPr>
          <w:rFonts w:cs="Courier New"/>
          <w:color w:val="000000"/>
          <w:sz w:val="20"/>
          <w:szCs w:val="20"/>
        </w:rPr>
        <w:t>fitgmdist</w:t>
      </w:r>
      <w:r w:rsidR="000C5CBE" w:rsidRPr="00FD00A4">
        <w:t>”</w:t>
      </w:r>
      <w:r w:rsidRPr="00FD00A4">
        <w:t xml:space="preserve">, one can specify the type of the covariance matrix (diagonal or full) and the number of Gaussians (M). </w:t>
      </w:r>
    </w:p>
    <w:p w14:paraId="05AFC0EA" w14:textId="77777777" w:rsidR="00715F1C" w:rsidRPr="002C197F" w:rsidRDefault="00715F1C" w:rsidP="00925C9F">
      <w:pPr>
        <w:jc w:val="both"/>
      </w:pPr>
    </w:p>
    <w:p w14:paraId="49E86AB2" w14:textId="5362B673" w:rsidR="00413204" w:rsidRPr="002C197F" w:rsidRDefault="00413204" w:rsidP="00925C9F">
      <w:pPr>
        <w:pStyle w:val="Heading2"/>
        <w:numPr>
          <w:ilvl w:val="0"/>
          <w:numId w:val="8"/>
        </w:numPr>
        <w:jc w:val="both"/>
        <w:rPr>
          <w:rFonts w:ascii="Calibri" w:hAnsi="Calibri"/>
        </w:rPr>
      </w:pPr>
      <w:bookmarkStart w:id="140" w:name="_Toc440535987"/>
      <w:r w:rsidRPr="002C197F">
        <w:rPr>
          <w:rFonts w:ascii="Calibri" w:hAnsi="Calibri"/>
        </w:rPr>
        <w:t>Experimental work</w:t>
      </w:r>
      <w:bookmarkEnd w:id="140"/>
    </w:p>
    <w:p w14:paraId="68C7D586" w14:textId="3401EF93" w:rsidR="00413204" w:rsidRDefault="00413204" w:rsidP="00925C9F">
      <w:pPr>
        <w:pStyle w:val="Heading2"/>
        <w:numPr>
          <w:ilvl w:val="1"/>
          <w:numId w:val="8"/>
        </w:numPr>
        <w:jc w:val="both"/>
        <w:rPr>
          <w:rFonts w:ascii="Calibri" w:hAnsi="Calibri"/>
        </w:rPr>
      </w:pPr>
      <w:bookmarkStart w:id="141" w:name="_Toc440535988"/>
      <w:r w:rsidRPr="002C197F">
        <w:rPr>
          <w:rFonts w:ascii="Calibri" w:hAnsi="Calibri"/>
        </w:rPr>
        <w:t>Data</w:t>
      </w:r>
      <w:bookmarkEnd w:id="141"/>
    </w:p>
    <w:p w14:paraId="445B7EED" w14:textId="00964583" w:rsidR="004830C9" w:rsidRPr="004830C9" w:rsidRDefault="004830C9" w:rsidP="00925C9F">
      <w:pPr>
        <w:jc w:val="both"/>
      </w:pPr>
      <w:r>
        <w:t xml:space="preserve">The data are </w:t>
      </w:r>
      <w:r w:rsidR="00B359FF">
        <w:t>recorded</w:t>
      </w:r>
      <w:r w:rsidR="00804229">
        <w:t xml:space="preserve"> </w:t>
      </w:r>
      <w:r w:rsidR="00F110E6">
        <w:t xml:space="preserve">song </w:t>
      </w:r>
      <w:r w:rsidR="00804229">
        <w:t>files of orthoptera species. Each files contain</w:t>
      </w:r>
      <w:r w:rsidR="00F110E6">
        <w:t>s</w:t>
      </w:r>
      <w:r w:rsidR="00804229">
        <w:t xml:space="preserve"> one individual of a specific species. To train the classifier, we need to </w:t>
      </w:r>
      <w:r w:rsidR="00F110E6">
        <w:t>have sufficient</w:t>
      </w:r>
      <w:r w:rsidR="00804229">
        <w:t xml:space="preserve"> files of </w:t>
      </w:r>
      <w:r w:rsidR="00F110E6">
        <w:t xml:space="preserve">each </w:t>
      </w:r>
      <w:r w:rsidR="00804229">
        <w:t xml:space="preserve">species to </w:t>
      </w:r>
      <w:r w:rsidR="00B359FF">
        <w:t xml:space="preserve">correctly </w:t>
      </w:r>
      <w:r w:rsidR="00804229">
        <w:t>train the models.</w:t>
      </w:r>
    </w:p>
    <w:p w14:paraId="22AD9953" w14:textId="258CFE03" w:rsidR="008F5318" w:rsidRDefault="004830C9" w:rsidP="00925C9F">
      <w:pPr>
        <w:jc w:val="both"/>
      </w:pPr>
      <w:r w:rsidRPr="004830C9">
        <w:t xml:space="preserve">We will separate </w:t>
      </w:r>
      <w:r w:rsidR="00804229">
        <w:t>the data</w:t>
      </w:r>
      <w:r w:rsidRPr="004830C9">
        <w:t xml:space="preserve"> into two sets: the training set and the testing set. The training set will contain </w:t>
      </w:r>
      <w:r w:rsidR="004D7DB2">
        <w:t>several</w:t>
      </w:r>
      <w:r w:rsidR="004D7DB2" w:rsidRPr="004830C9">
        <w:t xml:space="preserve"> </w:t>
      </w:r>
      <w:r w:rsidRPr="004830C9">
        <w:t>recordings for the same species, it will be used to train the classifier. The testing set will be used to test the model and calculate its accuracy. It will contain either files from the database or recordings taken from the field.</w:t>
      </w:r>
    </w:p>
    <w:p w14:paraId="13DB26AC" w14:textId="77777777" w:rsidR="00715F1C" w:rsidRPr="008F5318" w:rsidRDefault="00715F1C" w:rsidP="00925C9F">
      <w:pPr>
        <w:jc w:val="both"/>
      </w:pPr>
    </w:p>
    <w:p w14:paraId="7B6D52A0" w14:textId="42A77DFD" w:rsidR="00413204" w:rsidRDefault="00413204" w:rsidP="00925C9F">
      <w:pPr>
        <w:pStyle w:val="Heading2"/>
        <w:numPr>
          <w:ilvl w:val="2"/>
          <w:numId w:val="8"/>
        </w:numPr>
        <w:jc w:val="both"/>
        <w:rPr>
          <w:rFonts w:ascii="Calibri" w:hAnsi="Calibri"/>
        </w:rPr>
      </w:pPr>
      <w:bookmarkStart w:id="142" w:name="_Toc440535989"/>
      <w:r w:rsidRPr="002C197F">
        <w:rPr>
          <w:rFonts w:ascii="Calibri" w:hAnsi="Calibri"/>
        </w:rPr>
        <w:t>Field recordings</w:t>
      </w:r>
      <w:bookmarkEnd w:id="142"/>
    </w:p>
    <w:p w14:paraId="7BB4B8F3" w14:textId="580DFCE5" w:rsidR="008F5318" w:rsidRPr="008F5318" w:rsidRDefault="008F5318" w:rsidP="00925C9F">
      <w:pPr>
        <w:jc w:val="both"/>
      </w:pPr>
      <w:r w:rsidRPr="008F5318">
        <w:t xml:space="preserve">Orthoptera is an order from the insect class, it has two main sub-orders: the </w:t>
      </w:r>
      <w:r w:rsidR="004D7DB2">
        <w:t>E</w:t>
      </w:r>
      <w:r w:rsidRPr="008F5318">
        <w:t xml:space="preserve">nsifera and the </w:t>
      </w:r>
      <w:r w:rsidR="004D7DB2">
        <w:t>C</w:t>
      </w:r>
      <w:r w:rsidRPr="008F5318">
        <w:t xml:space="preserve">aelifera. The </w:t>
      </w:r>
      <w:r w:rsidR="004D7DB2">
        <w:t>E</w:t>
      </w:r>
      <w:r w:rsidRPr="008F5318">
        <w:t xml:space="preserve">nsifera covers the crickets and the katydids (bush crickets) while the </w:t>
      </w:r>
      <w:r w:rsidR="004D7DB2">
        <w:t>C</w:t>
      </w:r>
      <w:r w:rsidRPr="008F5318">
        <w:t xml:space="preserve">aelifera covers the grasshoppers.  </w:t>
      </w:r>
    </w:p>
    <w:p w14:paraId="5F284EEB" w14:textId="3F49CAF0" w:rsidR="008F5318" w:rsidRPr="008F5318" w:rsidRDefault="008F5318" w:rsidP="00925C9F">
      <w:pPr>
        <w:jc w:val="both"/>
      </w:pPr>
      <w:r w:rsidRPr="008F5318">
        <w:t xml:space="preserve">On the 3th of august 2015, field recordings were taken at Aigle (VD, Switzerland). They </w:t>
      </w:r>
      <w:r w:rsidR="00B359FF">
        <w:t>could</w:t>
      </w:r>
      <w:r w:rsidRPr="008F5318">
        <w:t xml:space="preserve"> </w:t>
      </w:r>
      <w:r w:rsidR="00C1375E">
        <w:t xml:space="preserve">be </w:t>
      </w:r>
      <w:r w:rsidRPr="008F5318">
        <w:t xml:space="preserve">used as testing set for the final test (see section </w:t>
      </w:r>
      <w:r w:rsidR="00B359FF">
        <w:t>6</w:t>
      </w:r>
      <w:r w:rsidRPr="008F5318">
        <w:t xml:space="preserve">) to see if we can distinguish recordings that come directly from the field. </w:t>
      </w:r>
    </w:p>
    <w:p w14:paraId="7E648B27" w14:textId="2BABB383" w:rsidR="00D61A6F" w:rsidRDefault="00D61A6F" w:rsidP="00925C9F">
      <w:pPr>
        <w:jc w:val="both"/>
      </w:pPr>
      <w:r>
        <w:rPr>
          <w:noProof/>
          <w:lang w:eastAsia="en-US"/>
        </w:rPr>
        <w:lastRenderedPageBreak/>
        <mc:AlternateContent>
          <mc:Choice Requires="wps">
            <w:drawing>
              <wp:anchor distT="0" distB="0" distL="114300" distR="114300" simplePos="0" relativeHeight="251644416" behindDoc="0" locked="0" layoutInCell="1" allowOverlap="1" wp14:anchorId="5833DF89" wp14:editId="58E43ED0">
                <wp:simplePos x="0" y="0"/>
                <wp:positionH relativeFrom="column">
                  <wp:posOffset>-6350</wp:posOffset>
                </wp:positionH>
                <wp:positionV relativeFrom="paragraph">
                  <wp:posOffset>4679315</wp:posOffset>
                </wp:positionV>
                <wp:extent cx="5525770" cy="2667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525770" cy="266700"/>
                        </a:xfrm>
                        <a:prstGeom prst="rect">
                          <a:avLst/>
                        </a:prstGeom>
                        <a:solidFill>
                          <a:prstClr val="white"/>
                        </a:solidFill>
                        <a:ln>
                          <a:noFill/>
                        </a:ln>
                        <a:effectLst/>
                      </wps:spPr>
                      <wps:txbx>
                        <w:txbxContent>
                          <w:p w14:paraId="31CF6078" w14:textId="4466A019" w:rsidR="00DB4C1D" w:rsidRDefault="00DB4C1D" w:rsidP="008F5318">
                            <w:pPr>
                              <w:pStyle w:val="Caption"/>
                              <w:rPr>
                                <w:noProof/>
                              </w:rPr>
                            </w:pPr>
                            <w:r>
                              <w:t>Figure 7: classification of the seven selected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33DF89" id="Text Box 42" o:spid="_x0000_s1124" type="#_x0000_t202" style="position:absolute;left:0;text-align:left;margin-left:-.5pt;margin-top:368.45pt;width:435.1pt;height:21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" stroked="f">
                <v:textbox style="mso-fit-shape-to-text:t" inset="0,0,0,0">
                  <w:txbxContent>
                    <w:p w14:paraId="31CF6078" w14:textId="4466A019" w:rsidR="00DB4C1D" w:rsidRDefault="00DB4C1D" w:rsidP="008F5318">
                      <w:pPr>
                        <w:pStyle w:val="Caption"/>
                        <w:rPr>
                          <w:noProof/>
                        </w:rPr>
                      </w:pPr>
                      <w:r>
                        <w:t>Figure 7: classification of the seven selected species</w:t>
                      </w:r>
                    </w:p>
                  </w:txbxContent>
                </v:textbox>
                <w10:wrap type="square"/>
              </v:shape>
            </w:pict>
          </mc:Fallback>
        </mc:AlternateContent>
      </w:r>
      <w:r>
        <w:rPr>
          <w:noProof/>
          <w:lang w:eastAsia="en-US"/>
        </w:rPr>
        <w:drawing>
          <wp:anchor distT="0" distB="0" distL="114300" distR="114300" simplePos="0" relativeHeight="251643392" behindDoc="0" locked="0" layoutInCell="1" allowOverlap="1" wp14:anchorId="26CDE455" wp14:editId="474A8FAC">
            <wp:simplePos x="0" y="0"/>
            <wp:positionH relativeFrom="column">
              <wp:posOffset>-125233</wp:posOffset>
            </wp:positionH>
            <wp:positionV relativeFrom="paragraph">
              <wp:posOffset>1347801</wp:posOffset>
            </wp:positionV>
            <wp:extent cx="5724525" cy="3333750"/>
            <wp:effectExtent l="57150" t="38100" r="66675"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008F5318" w:rsidRPr="008F5318">
        <w:t>After, these recordings were heard and visualized using CoolEdit [</w:t>
      </w:r>
      <w:r w:rsidR="00963C2E">
        <w:t>6</w:t>
      </w:r>
      <w:r w:rsidR="008F5318" w:rsidRPr="008F5318">
        <w:t>] to produce files that contain meaning</w:t>
      </w:r>
      <w:r w:rsidR="00C1375E">
        <w:t>ful</w:t>
      </w:r>
      <w:r w:rsidR="008F5318" w:rsidRPr="008F5318">
        <w:t xml:space="preserve"> sounds. Then we gave them to an entomologist who classified them by species. There were</w:t>
      </w:r>
      <w:r w:rsidR="00402F5F">
        <w:t xml:space="preserve"> seven species</w:t>
      </w:r>
      <w:r w:rsidR="00C1375E">
        <w:t>,</w:t>
      </w:r>
      <w:r w:rsidR="00402F5F">
        <w:t xml:space="preserve"> given in figure 7</w:t>
      </w:r>
      <w:r w:rsidR="008F5318" w:rsidRPr="008F5318">
        <w:t xml:space="preserve">, </w:t>
      </w:r>
      <w:r w:rsidR="00C1375E">
        <w:t xml:space="preserve">and </w:t>
      </w:r>
      <w:r w:rsidR="008F5318" w:rsidRPr="008F5318">
        <w:t xml:space="preserve">we selected them </w:t>
      </w:r>
      <w:r w:rsidR="00C1375E">
        <w:t>for</w:t>
      </w:r>
      <w:r w:rsidR="00C1375E" w:rsidRPr="008F5318">
        <w:t xml:space="preserve"> </w:t>
      </w:r>
      <w:r w:rsidR="008F5318" w:rsidRPr="008F5318">
        <w:t>this study. Their names are indicated by their gender and species name, or sub-gender and spec</w:t>
      </w:r>
      <w:r w:rsidR="004830C9">
        <w:t>ies name if a sub-gender exist.</w:t>
      </w:r>
    </w:p>
    <w:p w14:paraId="01F0F45C" w14:textId="77777777" w:rsidR="00715F1C" w:rsidRPr="008F5318" w:rsidRDefault="00715F1C" w:rsidP="00925C9F">
      <w:pPr>
        <w:jc w:val="both"/>
      </w:pPr>
    </w:p>
    <w:p w14:paraId="41BE73C8" w14:textId="64B3E57F" w:rsidR="00413204" w:rsidRDefault="00413204" w:rsidP="00925C9F">
      <w:pPr>
        <w:pStyle w:val="Heading2"/>
        <w:numPr>
          <w:ilvl w:val="2"/>
          <w:numId w:val="8"/>
        </w:numPr>
        <w:jc w:val="both"/>
        <w:rPr>
          <w:rFonts w:ascii="Calibri" w:hAnsi="Calibri"/>
        </w:rPr>
      </w:pPr>
      <w:bookmarkStart w:id="143" w:name="_Toc440535990"/>
      <w:r w:rsidRPr="002C197F">
        <w:rPr>
          <w:rFonts w:ascii="Calibri" w:hAnsi="Calibri"/>
        </w:rPr>
        <w:t>Database</w:t>
      </w:r>
      <w:bookmarkEnd w:id="143"/>
    </w:p>
    <w:p w14:paraId="46588FF8" w14:textId="40A2F0EB" w:rsidR="00D61A6F" w:rsidRPr="002C197F" w:rsidRDefault="00D61A6F" w:rsidP="00925C9F">
      <w:pPr>
        <w:jc w:val="both"/>
      </w:pPr>
      <w:r w:rsidRPr="002C197F">
        <w:t>The main database of records come from the book “</w:t>
      </w:r>
      <w:r w:rsidR="00963C2E">
        <w:t>Die Stimmen der Heuschrecken” [7</w:t>
      </w:r>
      <w:r w:rsidRPr="002C197F">
        <w:t xml:space="preserve">]. This book has a CD which contains </w:t>
      </w:r>
      <w:r w:rsidR="008D3D42">
        <w:t>965</w:t>
      </w:r>
      <w:r w:rsidRPr="002C197F">
        <w:t xml:space="preserve"> recordings for </w:t>
      </w:r>
      <w:r w:rsidR="009504AB">
        <w:t>89</w:t>
      </w:r>
      <w:r w:rsidRPr="002C197F">
        <w:t xml:space="preserve"> species</w:t>
      </w:r>
      <w:r w:rsidR="00CD5CB8">
        <w:t xml:space="preserve"> (the files into “</w:t>
      </w:r>
      <w:r w:rsidR="00CD5CB8" w:rsidRPr="00CD5CB8">
        <w:t>Allgemeiner Teil_wav</w:t>
      </w:r>
      <w:r w:rsidR="00CD5CB8">
        <w:t>”, “</w:t>
      </w:r>
      <w:r w:rsidR="00CD5CB8" w:rsidRPr="00CD5CB8">
        <w:t>Bestimmungsteil_wav</w:t>
      </w:r>
      <w:r w:rsidR="00CD5CB8">
        <w:t>” and “</w:t>
      </w:r>
      <w:r w:rsidR="00CD5CB8" w:rsidRPr="00CD5CB8">
        <w:t>Oszillogramme_wav</w:t>
      </w:r>
      <w:r w:rsidR="00CD5CB8">
        <w:t>” are grouped into one unique folder)</w:t>
      </w:r>
      <w:r w:rsidRPr="002C197F">
        <w:t xml:space="preserve">. For each species, there is many type of songs: </w:t>
      </w:r>
    </w:p>
    <w:p w14:paraId="4E980133" w14:textId="77777777" w:rsidR="00D61A6F" w:rsidRPr="002C197F" w:rsidRDefault="00D61A6F" w:rsidP="00925C9F">
      <w:pPr>
        <w:pStyle w:val="ListParagraph"/>
        <w:numPr>
          <w:ilvl w:val="0"/>
          <w:numId w:val="15"/>
        </w:numPr>
        <w:jc w:val="both"/>
      </w:pPr>
      <w:r w:rsidRPr="002C197F">
        <w:t>S : Calling song</w:t>
      </w:r>
    </w:p>
    <w:p w14:paraId="3872CEC7" w14:textId="77777777" w:rsidR="00D61A6F" w:rsidRPr="002C197F" w:rsidRDefault="00D61A6F" w:rsidP="00925C9F">
      <w:pPr>
        <w:pStyle w:val="ListParagraph"/>
        <w:numPr>
          <w:ilvl w:val="0"/>
          <w:numId w:val="15"/>
        </w:numPr>
        <w:jc w:val="both"/>
      </w:pPr>
      <w:r w:rsidRPr="002C197F">
        <w:t>W : Courtship song</w:t>
      </w:r>
    </w:p>
    <w:p w14:paraId="27738C8D" w14:textId="77777777" w:rsidR="00D61A6F" w:rsidRPr="002C197F" w:rsidRDefault="00D61A6F" w:rsidP="00925C9F">
      <w:pPr>
        <w:pStyle w:val="ListParagraph"/>
        <w:numPr>
          <w:ilvl w:val="0"/>
          <w:numId w:val="15"/>
        </w:numPr>
        <w:jc w:val="both"/>
      </w:pPr>
      <w:r w:rsidRPr="002C197F">
        <w:t>R : Rivalry song</w:t>
      </w:r>
    </w:p>
    <w:p w14:paraId="16E3B20D" w14:textId="77777777" w:rsidR="00D61A6F" w:rsidRPr="002C197F" w:rsidRDefault="00D61A6F" w:rsidP="00925C9F">
      <w:pPr>
        <w:pStyle w:val="ListParagraph"/>
        <w:numPr>
          <w:ilvl w:val="0"/>
          <w:numId w:val="15"/>
        </w:numPr>
        <w:jc w:val="both"/>
      </w:pPr>
      <w:r w:rsidRPr="002C197F">
        <w:t>A : "Alternating" or "synchronizing" the song</w:t>
      </w:r>
    </w:p>
    <w:p w14:paraId="3832525F" w14:textId="77777777" w:rsidR="00D61A6F" w:rsidRPr="002C197F" w:rsidRDefault="00D61A6F" w:rsidP="00925C9F">
      <w:pPr>
        <w:pStyle w:val="ListParagraph"/>
        <w:numPr>
          <w:ilvl w:val="0"/>
          <w:numId w:val="15"/>
        </w:numPr>
        <w:jc w:val="both"/>
      </w:pPr>
      <w:r w:rsidRPr="002C197F">
        <w:t>US : Recorded with an ultra-sound device</w:t>
      </w:r>
    </w:p>
    <w:p w14:paraId="3EDF4EEE" w14:textId="6D922ABE" w:rsidR="008F5318" w:rsidRPr="00D61A6F" w:rsidRDefault="00D61A6F" w:rsidP="00925C9F">
      <w:pPr>
        <w:jc w:val="both"/>
      </w:pPr>
      <w:r w:rsidRPr="002C197F">
        <w:t>Only the “S” files (standard calling song) were used to train and test the models for this project.</w:t>
      </w:r>
    </w:p>
    <w:p w14:paraId="140236ED" w14:textId="6C591560" w:rsidR="00413204" w:rsidRDefault="00413204" w:rsidP="00925C9F">
      <w:pPr>
        <w:pStyle w:val="Heading2"/>
        <w:numPr>
          <w:ilvl w:val="2"/>
          <w:numId w:val="8"/>
        </w:numPr>
        <w:jc w:val="both"/>
        <w:rPr>
          <w:rFonts w:ascii="Calibri" w:hAnsi="Calibri"/>
        </w:rPr>
      </w:pPr>
      <w:bookmarkStart w:id="144" w:name="_Toc440535991"/>
      <w:r w:rsidRPr="002C197F">
        <w:rPr>
          <w:rFonts w:ascii="Calibri" w:hAnsi="Calibri"/>
        </w:rPr>
        <w:lastRenderedPageBreak/>
        <w:t>Analysis of the signal</w:t>
      </w:r>
      <w:bookmarkEnd w:id="144"/>
    </w:p>
    <w:p w14:paraId="533D1D37" w14:textId="591A5906" w:rsidR="00811802" w:rsidRPr="00811802" w:rsidRDefault="00811802" w:rsidP="00925C9F">
      <w:pPr>
        <w:jc w:val="both"/>
      </w:pPr>
      <w:r w:rsidRPr="00811802">
        <w:t>The songs and the signals among the orthoptera are characteristic of each species and an entomologist is capable of recognizing a specie</w:t>
      </w:r>
      <w:r w:rsidR="000B68DE">
        <w:t>s</w:t>
      </w:r>
      <w:r w:rsidRPr="00811802">
        <w:t xml:space="preserve"> just by hearing its song. </w:t>
      </w:r>
    </w:p>
    <w:p w14:paraId="6A96BB0B" w14:textId="62D61996" w:rsidR="00811802" w:rsidRPr="00811802" w:rsidRDefault="00811802" w:rsidP="00925C9F">
      <w:pPr>
        <w:jc w:val="both"/>
      </w:pPr>
      <w:r w:rsidRPr="00811802">
        <w:t xml:space="preserve">Here are three examples of signals produced by three different species. One can see that the time signal (see figure </w:t>
      </w:r>
      <w:r w:rsidR="00402F5F">
        <w:t>8</w:t>
      </w:r>
      <w:r w:rsidRPr="00811802">
        <w:t xml:space="preserve">) is pretty different between the species: the Metrioptera Roeselii is emitting continuously contrary to the Chortippus Parallelus which is emitting pulses. By looking at the spectrogram (see figure </w:t>
      </w:r>
      <w:r w:rsidR="00402F5F">
        <w:t>9</w:t>
      </w:r>
      <w:r w:rsidRPr="00811802">
        <w:t>)</w:t>
      </w:r>
      <w:del w:id="145" w:author="Grassi Sara" w:date="2016-01-22T10:01:00Z">
        <w:r w:rsidRPr="00811802" w:rsidDel="00195689">
          <w:delText>,</w:delText>
        </w:r>
      </w:del>
      <w:r w:rsidRPr="00811802">
        <w:t xml:space="preserve"> one can that see </w:t>
      </w:r>
      <w:r w:rsidR="000B68DE">
        <w:t xml:space="preserve">that </w:t>
      </w:r>
      <w:r w:rsidRPr="00811802">
        <w:t>the frequencies between the species are varying too: the Metrioptera Roeselii is emitting in the high frequencies (15 kHz - 18 kHz) contrarily to the Stauroderus Scalaris which is emitting in lower frequencies (5 kHz – 10 kHz).</w:t>
      </w:r>
    </w:p>
    <w:p w14:paraId="33927CB3" w14:textId="4BA729A1" w:rsidR="00811802" w:rsidRPr="00811802" w:rsidRDefault="00811802" w:rsidP="00925C9F">
      <w:pPr>
        <w:jc w:val="both"/>
      </w:pPr>
      <w:r w:rsidRPr="00811802">
        <w:t xml:space="preserve">After studying all the seven selected species, it seems that the </w:t>
      </w:r>
      <w:r w:rsidR="00635C92">
        <w:t>E</w:t>
      </w:r>
      <w:r w:rsidRPr="00811802">
        <w:t xml:space="preserve">nsifera are emitting in higher frequencies than the </w:t>
      </w:r>
      <w:r w:rsidR="000C1820">
        <w:t>C</w:t>
      </w:r>
      <w:r w:rsidRPr="00811802">
        <w:t xml:space="preserve">aelifera, so it could be a first criteria to determine if the record to identify belongs to the </w:t>
      </w:r>
      <w:r w:rsidR="00635C92">
        <w:t>E</w:t>
      </w:r>
      <w:r w:rsidRPr="00811802">
        <w:t xml:space="preserve">nsifera or the </w:t>
      </w:r>
      <w:r w:rsidR="000C1820">
        <w:t>C</w:t>
      </w:r>
      <w:r w:rsidRPr="00811802">
        <w:t>aelifera.</w:t>
      </w:r>
    </w:p>
    <w:p w14:paraId="17E3D236" w14:textId="77777777" w:rsidR="008F5318" w:rsidRDefault="008F5318" w:rsidP="00925C9F">
      <w:pPr>
        <w:jc w:val="both"/>
      </w:pPr>
    </w:p>
    <w:p w14:paraId="78A241A5" w14:textId="77777777" w:rsidR="00811802" w:rsidRDefault="00811802" w:rsidP="00925C9F">
      <w:pPr>
        <w:jc w:val="both"/>
      </w:pPr>
    </w:p>
    <w:p w14:paraId="3B5DE379" w14:textId="0CD629F3" w:rsidR="00811802" w:rsidRPr="008F5318" w:rsidRDefault="00811802" w:rsidP="00925C9F">
      <w:pPr>
        <w:jc w:val="both"/>
      </w:pPr>
      <w:r w:rsidRPr="002C197F">
        <w:rPr>
          <w:noProof/>
          <w:lang w:eastAsia="en-US"/>
        </w:rPr>
        <w:lastRenderedPageBreak/>
        <mc:AlternateContent>
          <mc:Choice Requires="wpg">
            <w:drawing>
              <wp:anchor distT="0" distB="0" distL="114300" distR="114300" simplePos="0" relativeHeight="251660800" behindDoc="0" locked="0" layoutInCell="1" allowOverlap="1" wp14:anchorId="29DBC048" wp14:editId="127698B9">
                <wp:simplePos x="0" y="0"/>
                <wp:positionH relativeFrom="column">
                  <wp:posOffset>0</wp:posOffset>
                </wp:positionH>
                <wp:positionV relativeFrom="paragraph">
                  <wp:posOffset>4109085</wp:posOffset>
                </wp:positionV>
                <wp:extent cx="5553075" cy="4010025"/>
                <wp:effectExtent l="0" t="0" r="9525" b="9525"/>
                <wp:wrapSquare wrapText="bothSides"/>
                <wp:docPr id="34" name="Groupe 34"/>
                <wp:cNvGraphicFramePr/>
                <a:graphic xmlns:a="http://schemas.openxmlformats.org/drawingml/2006/main">
                  <a:graphicData uri="http://schemas.microsoft.com/office/word/2010/wordprocessingGroup">
                    <wpg:wgp>
                      <wpg:cNvGrpSpPr/>
                      <wpg:grpSpPr>
                        <a:xfrm>
                          <a:off x="0" y="0"/>
                          <a:ext cx="5553075" cy="4010025"/>
                          <a:chOff x="0" y="0"/>
                          <a:chExt cx="5553513" cy="4010025"/>
                        </a:xfrm>
                      </wpg:grpSpPr>
                      <wpg:grpSp>
                        <wpg:cNvPr id="37" name="Groupe 3"/>
                        <wpg:cNvGrpSpPr/>
                        <wpg:grpSpPr>
                          <a:xfrm>
                            <a:off x="0" y="0"/>
                            <a:ext cx="5553513" cy="3759835"/>
                            <a:chOff x="0" y="0"/>
                            <a:chExt cx="5553760" cy="3760277"/>
                          </a:xfrm>
                        </wpg:grpSpPr>
                        <wpg:grpSp>
                          <wpg:cNvPr id="38" name="Group 9"/>
                          <wpg:cNvGrpSpPr/>
                          <wpg:grpSpPr>
                            <a:xfrm>
                              <a:off x="0" y="0"/>
                              <a:ext cx="5553760" cy="3698407"/>
                              <a:chOff x="0" y="0"/>
                              <a:chExt cx="5553760" cy="3698407"/>
                            </a:xfrm>
                          </wpg:grpSpPr>
                          <pic:pic xmlns:pic="http://schemas.openxmlformats.org/drawingml/2006/picture">
                            <pic:nvPicPr>
                              <pic:cNvPr id="39"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40"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41" name="Picture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pic:pic xmlns:pic="http://schemas.openxmlformats.org/drawingml/2006/picture">
                          <pic:nvPicPr>
                            <pic:cNvPr id="45" name="Image 45" descr="E-1029.PNG"/>
                            <pic:cNvPicPr>
                              <a:picLocks noChangeAspect="1"/>
                            </pic:cNvPicPr>
                          </pic:nvPicPr>
                          <pic:blipFill>
                            <a:blip r:embed="rId29" cstate="print"/>
                            <a:stretch>
                              <a:fillRect/>
                            </a:stretch>
                          </pic:blipFill>
                          <pic:spPr>
                            <a:xfrm>
                              <a:off x="0" y="0"/>
                              <a:ext cx="5544616" cy="2391533"/>
                            </a:xfrm>
                            <a:prstGeom prst="rect">
                              <a:avLst/>
                            </a:prstGeom>
                          </pic:spPr>
                        </pic:pic>
                        <pic:pic xmlns:pic="http://schemas.openxmlformats.org/drawingml/2006/picture">
                          <pic:nvPicPr>
                            <pic:cNvPr id="46" name="Image 46" descr="D-1035-1.PNG"/>
                            <pic:cNvPicPr>
                              <a:picLocks noChangeAspect="1"/>
                            </pic:cNvPicPr>
                          </pic:nvPicPr>
                          <pic:blipFill>
                            <a:blip r:embed="rId30" cstate="print"/>
                            <a:stretch>
                              <a:fillRect/>
                            </a:stretch>
                          </pic:blipFill>
                          <pic:spPr>
                            <a:xfrm>
                              <a:off x="0" y="1231972"/>
                              <a:ext cx="5544616" cy="2440436"/>
                            </a:xfrm>
                            <a:prstGeom prst="rect">
                              <a:avLst/>
                            </a:prstGeom>
                          </pic:spPr>
                        </pic:pic>
                        <pic:pic xmlns:pic="http://schemas.openxmlformats.org/drawingml/2006/picture">
                          <pic:nvPicPr>
                            <pic:cNvPr id="47" name="Image 47" descr="parallelus6.PNG"/>
                            <pic:cNvPicPr>
                              <a:picLocks noChangeAspect="1"/>
                            </pic:cNvPicPr>
                          </pic:nvPicPr>
                          <pic:blipFill>
                            <a:blip r:embed="rId31" cstate="print"/>
                            <a:stretch>
                              <a:fillRect/>
                            </a:stretch>
                          </pic:blipFill>
                          <pic:spPr>
                            <a:xfrm>
                              <a:off x="0" y="2448272"/>
                              <a:ext cx="5544616" cy="1312005"/>
                            </a:xfrm>
                            <a:prstGeom prst="rect">
                              <a:avLst/>
                            </a:prstGeom>
                          </pic:spPr>
                        </pic:pic>
                      </wpg:grpSp>
                      <wps:wsp>
                        <wps:cNvPr id="49" name="Zone de texte 49"/>
                        <wps:cNvSpPr txBox="1"/>
                        <wps:spPr>
                          <a:xfrm>
                            <a:off x="0" y="3743325"/>
                            <a:ext cx="5552243" cy="266700"/>
                          </a:xfrm>
                          <a:prstGeom prst="rect">
                            <a:avLst/>
                          </a:prstGeom>
                          <a:solidFill>
                            <a:prstClr val="white"/>
                          </a:solidFill>
                          <a:ln>
                            <a:noFill/>
                          </a:ln>
                          <a:effectLst/>
                        </wps:spPr>
                        <wps:txbx>
                          <w:txbxContent>
                            <w:p w14:paraId="0B596CF8" w14:textId="1BFF2811" w:rsidR="00DB4C1D" w:rsidRDefault="00DB4C1D" w:rsidP="00811802">
                              <w:pPr>
                                <w:pStyle w:val="Caption"/>
                                <w:rPr>
                                  <w:noProof/>
                                </w:rPr>
                              </w:pPr>
                              <w:r>
                                <w:t>Figure 9: spectrogram, from top to bottom: Metrioptera Roeselii, Stauroderus Scalaris, Chortippus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DBC048" id="Groupe 34" o:spid="_x0000_s1125" style="position:absolute;left:0;text-align:left;margin-left:0;margin-top:323.55pt;width:437.25pt;height:315.75pt;z-index:251660800;mso-height-relative:margin" coordsize="55535,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">
                <v:group id="Groupe 3" o:spid="_x0000_s1126" style="position:absolute;width:55535;height:37598" coordsize="55537,37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9" o:spid="_x0000_s1127" style="position:absolute;width:55537;height:36984"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4" o:spid="_x0000_s1128"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VMjCAAAA2wAAAA8AAABkcnMvZG93bnJldi54bWxEj0FrAjEUhO9C/0N4BW+arQXRrVFawaL0&#10;pK54fWye2W2Tl2UTdf33jSB4HGbmG2a26JwVF2pD7VnB2zADQVx6XbNRUOxXgwmIEJE1Ws+k4EYB&#10;FvOX3gxz7a+8pcsuGpEgHHJUUMXY5FKGsiKHYegb4uSdfOswJtkaqVu8JrizcpRlY+mw5rRQYUPL&#10;isq/3dkpMOZ0qBkLuzkUP8fvtf2dfpm9Uv3X7vMDRKQuPsOP9loreJ/C/Uv6A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h1TIwgAAANsAAAAPAAAAAAAAAAAAAAAAAJ8C&#10;AABkcnMvZG93bnJldi54bWxQSwUGAAAAAAQABAD3AAAAjgMAAAAA&#10;">
                      <v:imagedata r:id="rId32" o:title=""/>
                      <v:path arrowok="t"/>
                    </v:shape>
                    <v:shape id="Picture 7" o:spid="_x0000_s1129"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8iNLCAAAA2wAAAA8AAABkcnMvZG93bnJldi54bWxET01rwkAQvRf8D8sIvTUbi9UaXSUVCsUe&#10;jKngdchOk9TsbMiuSfz33UOhx8f73uxG04ieOldbVjCLYhDEhdU1lwrOX+9PryCcR9bYWCYFd3Kw&#10;204eNphoO/CJ+tyXIoSwS1BB5X2bSOmKigy6yLbEgfu2nUEfYFdK3eEQwk0jn+N4IQ3WHBoqbGlf&#10;UXHNb0bBLX35LC7p4i096pX5yXK7PGRWqcfpmK5BeBr9v/jP/aEVzMP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IjSwgAAANsAAAAPAAAAAAAAAAAAAAAAAJ8C&#10;AABkcnMvZG93bnJldi54bWxQSwUGAAAAAAQABAD3AAAAjgMAAAAA&#10;">
                      <v:imagedata r:id="rId33" o:title=""/>
                      <v:path arrowok="t"/>
                    </v:shape>
                    <v:shape id="Picture 8" o:spid="_x0000_s1130"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g4MPEAAAA2wAAAA8AAABkcnMvZG93bnJldi54bWxEj0+LwjAUxO+C3yE8YS+Lpi7LItUoIiyK&#10;4ME/B709mmdbTV66TdT2228EweMwM79hJrPGGnGn2peOFQwHCQjizOmScwWH/W9/BMIHZI3GMSlo&#10;ycNs2u1MMNXuwVu670IuIoR9igqKEKpUSp8VZNEPXEUcvbOrLYYo61zqGh8Rbo38SpIfabHkuFBg&#10;RYuCsuvuZhVsQnWer9qTNp/by99xvWyPxpRKffSa+RhEoCa8w6/2Siv4HsLzS/wBcv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g4MPEAAAA2wAAAA8AAAAAAAAAAAAAAAAA&#10;nwIAAGRycy9kb3ducmV2LnhtbFBLBQYAAAAABAAEAPcAAACQAwAAAAA=&#10;">
                      <v:imagedata r:id="rId34" o:title=""/>
                      <v:path arrowok="t"/>
                    </v:shape>
                  </v:group>
                  <v:shape id="Image 45" o:spid="_x0000_s1131" type="#_x0000_t75" alt="E-1029.PNG" style="position:absolute;width:55446;height:2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V7tDCAAAA2wAAAA8AAABkcnMvZG93bnJldi54bWxEj0uLwkAQhO8L+x+GXvC2TnwFiY6yK8iK&#10;J99em0ybBDM9MTOr8d87guCxqKqvqPG0MaW4Uu0Kywo67QgEcWp1wZmC3Xb+PQThPLLG0jIpuJOD&#10;6eTzY4yJtjde03XjMxEg7BJUkHtfJVK6NCeDrm0r4uCdbG3QB1lnUtd4C3BTym4UxdJgwWEhx4pm&#10;OaXnzb9REM+rA/Jy3zu7Ve/yO6Pj4oJ/SrW+mp8RCE+Nf4df7YVW0B/A80v4AXL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Ve7QwgAAANsAAAAPAAAAAAAAAAAAAAAAAJ8C&#10;AABkcnMvZG93bnJldi54bWxQSwUGAAAAAAQABAD3AAAAjgMAAAAA&#10;">
                    <v:imagedata r:id="rId35" o:title="E-1029"/>
                    <v:path arrowok="t"/>
                  </v:shape>
                  <v:shape id="Image 46" o:spid="_x0000_s1132" type="#_x0000_t75" alt="D-1035-1.PNG" style="position:absolute;top:12319;width:55446;height:24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MGHPBAAAA2wAAAA8AAABkcnMvZG93bnJldi54bWxEj0FrAjEUhO+C/yG8Qm+arajYrVFEkXoT&#10;10Kvj83rZmnyEjZRt/++EQSPw8x8wyzXvbPiSl1sPSt4GxcgiGuvW24UfJ33owWImJA1Ws+k4I8i&#10;rFfDwRJL7W98omuVGpEhHEtUYFIKpZSxNuQwjn0gzt6P7xymLLtG6g5vGe6snBTFXDpsOS8YDLQ1&#10;VP9WF6cg7SaHz+N7lGRP31MXbJg5M1Pq9aXffIBI1Kdn+NE+aAXTOdy/5B8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MGHPBAAAA2wAAAA8AAAAAAAAAAAAAAAAAnwIA&#10;AGRycy9kb3ducmV2LnhtbFBLBQYAAAAABAAEAPcAAACNAwAAAAA=&#10;">
                    <v:imagedata r:id="rId36" o:title="D-1035-1"/>
                    <v:path arrowok="t"/>
                  </v:shape>
                  <v:shape id="Image 47" o:spid="_x0000_s1133" type="#_x0000_t75" alt="parallelus6.PNG" style="position:absolute;top:24482;width:55446;height:1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lnPEAAAA2wAAAA8AAABkcnMvZG93bnJldi54bWxEj0FrAjEUhO+C/yE8oTfN1hYrq1G0xepJ&#10;0PbQ43Pz3F2avCyb1Gz/vREEj8PMfMPMl5014kKtrx0reB5lIIgLp2suFXx/bYZTED4gazSOScE/&#10;eVgu+r055tpFPtDlGEqRIOxzVFCF0ORS+qIii37kGuLknV1rMSTZllK3GBPcGjnOsom0WHNaqLCh&#10;94qK3+OfVfAT61N8WX+aLJaHj812vT9NzV6pp0G3moEI1IVH+N7eaQWvb3D7kn6A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NlnPEAAAA2wAAAA8AAAAAAAAAAAAAAAAA&#10;nwIAAGRycy9kb3ducmV2LnhtbFBLBQYAAAAABAAEAPcAAACQAwAAAAA=&#10;">
                    <v:imagedata r:id="rId37" o:title="parallelus6"/>
                    <v:path arrowok="t"/>
                  </v:shape>
                </v:group>
                <v:shape id="Zone de texte 49" o:spid="_x0000_s1134" type="#_x0000_t202" style="position:absolute;top:37433;width:555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0B596CF8" w14:textId="1BFF2811" w:rsidR="00DB4C1D" w:rsidRDefault="00DB4C1D" w:rsidP="00811802">
                        <w:pPr>
                          <w:pStyle w:val="Caption"/>
                          <w:rPr>
                            <w:noProof/>
                          </w:rPr>
                        </w:pPr>
                        <w:r>
                          <w:t>Figure 9: spectrogram, from top to bottom: Metrioptera Roeselii, Stauroderus Scalaris, Chortippus Parallelus</w:t>
                        </w:r>
                      </w:p>
                    </w:txbxContent>
                  </v:textbox>
                </v:shape>
                <w10:wrap type="square"/>
              </v:group>
            </w:pict>
          </mc:Fallback>
        </mc:AlternateContent>
      </w:r>
      <w:r w:rsidRPr="002C197F">
        <w:rPr>
          <w:noProof/>
          <w:lang w:eastAsia="en-US"/>
        </w:rPr>
        <mc:AlternateContent>
          <mc:Choice Requires="wpg">
            <w:drawing>
              <wp:anchor distT="0" distB="0" distL="114300" distR="114300" simplePos="0" relativeHeight="251653632" behindDoc="0" locked="0" layoutInCell="1" allowOverlap="1" wp14:anchorId="674A2D54" wp14:editId="6ACD9F83">
                <wp:simplePos x="0" y="0"/>
                <wp:positionH relativeFrom="column">
                  <wp:posOffset>0</wp:posOffset>
                </wp:positionH>
                <wp:positionV relativeFrom="paragraph">
                  <wp:posOffset>7675</wp:posOffset>
                </wp:positionV>
                <wp:extent cx="5620385" cy="3962400"/>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5620385" cy="3962400"/>
                          <a:chOff x="0" y="0"/>
                          <a:chExt cx="5620385" cy="3962400"/>
                        </a:xfrm>
                      </wpg:grpSpPr>
                      <wpg:grpSp>
                        <wpg:cNvPr id="24" name="Group 9"/>
                        <wpg:cNvGrpSpPr/>
                        <wpg:grpSpPr>
                          <a:xfrm>
                            <a:off x="0" y="0"/>
                            <a:ext cx="5553710" cy="3698240"/>
                            <a:chOff x="0" y="0"/>
                            <a:chExt cx="5553760" cy="3698407"/>
                          </a:xfrm>
                        </wpg:grpSpPr>
                        <pic:pic xmlns:pic="http://schemas.openxmlformats.org/drawingml/2006/picture">
                          <pic:nvPicPr>
                            <pic:cNvPr id="31"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32"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33" name="Picture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wps:wsp>
                        <wps:cNvPr id="48" name="Zone de texte 48"/>
                        <wps:cNvSpPr txBox="1"/>
                        <wps:spPr>
                          <a:xfrm>
                            <a:off x="66675" y="3695700"/>
                            <a:ext cx="5553710" cy="266700"/>
                          </a:xfrm>
                          <a:prstGeom prst="rect">
                            <a:avLst/>
                          </a:prstGeom>
                          <a:solidFill>
                            <a:prstClr val="white"/>
                          </a:solidFill>
                          <a:ln>
                            <a:noFill/>
                          </a:ln>
                          <a:effectLst/>
                        </wps:spPr>
                        <wps:txbx>
                          <w:txbxContent>
                            <w:p w14:paraId="41B301D0" w14:textId="422168E3" w:rsidR="00DB4C1D" w:rsidRPr="009C393C" w:rsidRDefault="00DB4C1D" w:rsidP="00811802">
                              <w:pPr>
                                <w:pStyle w:val="Caption"/>
                                <w:rPr>
                                  <w:noProof/>
                                  <w:sz w:val="28"/>
                                  <w:szCs w:val="28"/>
                                </w:rPr>
                              </w:pPr>
                              <w:r>
                                <w:t>Figure 8: time domain signal, from top to bottom: Metrioptera Roeselii, Stauroderus Scalaris, Chortippus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4A2D54" id="Groupe 22" o:spid="_x0000_s1135" style="position:absolute;left:0;text-align:left;margin-left:0;margin-top:.6pt;width:442.55pt;height:312pt;z-index:251653632;mso-height-relative:margin" coordsize="56203,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">
                <v:group id="Group 9" o:spid="_x0000_s1136" style="position:absolute;width:55537;height:36982"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137"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xWM7CAAAA2wAAAA8AAABkcnMvZG93bnJldi54bWxEj0FrAjEUhO+C/yE8oTfNWqHo1ihaqFg8&#10;qSu9PjbP7LbJy7JJdfvvjSB4HGbmG2a+7JwVF2pD7VnBeJSBIC69rtkoKI6fwymIEJE1Ws+k4J8C&#10;LBf93hxz7a+8p8shGpEgHHJUUMXY5FKGsiKHYeQb4uSdfeswJtkaqVu8Jriz8jXL3qTDmtNChQ19&#10;VFT+Hv6cAmPOp5qxsF+nYve92dqf2doclXoZdKt3EJG6+Aw/2lutYDKG+5f0A+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VjOwgAAANsAAAAPAAAAAAAAAAAAAAAAAJ8C&#10;AABkcnMvZG93bnJldi54bWxQSwUGAAAAAAQABAD3AAAAjgMAAAAA&#10;">
                    <v:imagedata r:id="rId32" o:title=""/>
                    <v:path arrowok="t"/>
                  </v:shape>
                  <v:shape id="Picture 7" o:spid="_x0000_s1138"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wEPFAAAA2wAAAA8AAABkcnMvZG93bnJldi54bWxEj0FrwkAUhO+C/2F5Qm9m05Rqm7qGWCgU&#10;PWjTQq+P7GuSmn0bsqvGf+8KgsdhZr5hFtlgWnGk3jWWFTxGMQji0uqGKwU/3x/TFxDOI2tsLZOC&#10;MznIluPRAlNtT/xFx8JXIkDYpaig9r5LpXRlTQZdZDvi4P3Z3qAPsq+k7vEU4KaVSRzPpMGGw0KN&#10;Hb3XVO6Lg1FwyJ835W8+W+Vb/Wr+d4Wdr3dWqYfJkL+B8DT4e/jW/tQKnhK4fgk/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5MBDxQAAANsAAAAPAAAAAAAAAAAAAAAA&#10;AJ8CAABkcnMvZG93bnJldi54bWxQSwUGAAAAAAQABAD3AAAAkQMAAAAA&#10;">
                    <v:imagedata r:id="rId33" o:title=""/>
                    <v:path arrowok="t"/>
                  </v:shape>
                  <v:shape id="Picture 8" o:spid="_x0000_s1139"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4qFLGAAAA2wAAAA8AAABkcnMvZG93bnJldi54bWxEj09rwkAUxO9Cv8PyCr1I3bSClOgqoSAN&#10;hR7UHuztkX0msbtvY3abP9++Kwgeh5n5DbPaDNaIjlpfO1bwMktAEBdO11wq+D5sn99A+ICs0Tgm&#10;BSN52KwfJitMtet5R90+lCJC2KeooAqhSaX0RUUW/cw1xNE7udZiiLItpW6xj3Br5GuSLKTFmuNC&#10;hQ29V1T87v+sgq/QnLJ8/NFmujtfjp8f49GYWqmnxyFbggg0hHv41s61gvkcrl/iD5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ioUsYAAADbAAAADwAAAAAAAAAAAAAA&#10;AACfAgAAZHJzL2Rvd25yZXYueG1sUEsFBgAAAAAEAAQA9wAAAJIDAAAAAA==&#10;">
                    <v:imagedata r:id="rId34" o:title=""/>
                    <v:path arrowok="t"/>
                  </v:shape>
                </v:group>
                <v:shape id="Zone de texte 48" o:spid="_x0000_s1140" type="#_x0000_t202" style="position:absolute;left:666;top:36957;width:555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41B301D0" w14:textId="422168E3" w:rsidR="00DB4C1D" w:rsidRPr="009C393C" w:rsidRDefault="00DB4C1D" w:rsidP="00811802">
                        <w:pPr>
                          <w:pStyle w:val="Caption"/>
                          <w:rPr>
                            <w:noProof/>
                            <w:sz w:val="28"/>
                            <w:szCs w:val="28"/>
                          </w:rPr>
                        </w:pPr>
                        <w:r>
                          <w:t>Figure 8: time domain signal, from top to bottom: Metrioptera Roeselii, Stauroderus Scalaris, Chortippus Parallelus</w:t>
                        </w:r>
                      </w:p>
                    </w:txbxContent>
                  </v:textbox>
                </v:shape>
                <w10:wrap type="square"/>
              </v:group>
            </w:pict>
          </mc:Fallback>
        </mc:AlternateContent>
      </w:r>
    </w:p>
    <w:p w14:paraId="4950AD33" w14:textId="4C37C207" w:rsidR="00413204" w:rsidRDefault="00413204" w:rsidP="00925C9F">
      <w:pPr>
        <w:pStyle w:val="Heading2"/>
        <w:numPr>
          <w:ilvl w:val="1"/>
          <w:numId w:val="8"/>
        </w:numPr>
        <w:jc w:val="both"/>
        <w:rPr>
          <w:rFonts w:ascii="Calibri" w:hAnsi="Calibri"/>
        </w:rPr>
      </w:pPr>
      <w:bookmarkStart w:id="146" w:name="_Toc440535992"/>
      <w:r w:rsidRPr="002C197F">
        <w:rPr>
          <w:rFonts w:ascii="Calibri" w:hAnsi="Calibri"/>
        </w:rPr>
        <w:lastRenderedPageBreak/>
        <w:t>Test / Validation</w:t>
      </w:r>
      <w:bookmarkEnd w:id="146"/>
    </w:p>
    <w:p w14:paraId="595581CC" w14:textId="69A73396" w:rsidR="00811802" w:rsidRPr="00811802" w:rsidRDefault="00811802" w:rsidP="00925C9F">
      <w:pPr>
        <w:jc w:val="both"/>
      </w:pPr>
      <w:r w:rsidRPr="00811802">
        <w:t>Now that we have a model</w:t>
      </w:r>
      <w:ins w:id="147" w:author="Grassi Sara" w:date="2016-01-22T10:01:00Z">
        <w:r w:rsidR="009E64CF">
          <w:t xml:space="preserve"> for each species</w:t>
        </w:r>
      </w:ins>
      <w:r w:rsidRPr="00811802">
        <w:t xml:space="preserve">, we have to test its performance and calculate </w:t>
      </w:r>
      <w:del w:id="148" w:author="Grassi Sara" w:date="2016-01-22T10:02:00Z">
        <w:r w:rsidRPr="00811802" w:rsidDel="00D25645">
          <w:delText xml:space="preserve">its </w:delText>
        </w:r>
      </w:del>
      <w:ins w:id="149" w:author="Grassi Sara" w:date="2016-01-22T10:02:00Z">
        <w:r w:rsidR="00D25645">
          <w:t>the</w:t>
        </w:r>
        <w:r w:rsidR="00D25645" w:rsidRPr="00811802">
          <w:t xml:space="preserve"> </w:t>
        </w:r>
      </w:ins>
      <w:ins w:id="150" w:author="Grassi Sara" w:date="2016-01-22T10:03:00Z">
        <w:r w:rsidR="00D04CEC">
          <w:t>classification</w:t>
        </w:r>
      </w:ins>
      <w:ins w:id="151" w:author="Grassi Sara" w:date="2016-01-22T10:02:00Z">
        <w:r w:rsidR="00A628CB">
          <w:t xml:space="preserve"> </w:t>
        </w:r>
      </w:ins>
      <w:r w:rsidRPr="00811802">
        <w:t>accuracy.</w:t>
      </w:r>
      <w:r w:rsidR="00DB3F0B">
        <w:t xml:space="preserve"> To do this, we perform a cross-</w:t>
      </w:r>
      <w:r w:rsidRPr="00811802">
        <w:t>validation or validation test to calculate the accuracy of the system. Different methods were tested, leading to different results depending on the procedure used. These methods consists of creating a training set and a testing set. The training set will be used to train the classifier models, and the testing set will be used to test the classifier model</w:t>
      </w:r>
      <w:r w:rsidR="003407D6">
        <w:t>s</w:t>
      </w:r>
      <w:r w:rsidRPr="00811802">
        <w:t xml:space="preserve">. </w:t>
      </w:r>
    </w:p>
    <w:p w14:paraId="1A041B9D" w14:textId="56A267D9" w:rsidR="008F5318" w:rsidRPr="00811802" w:rsidRDefault="00811802" w:rsidP="00925C9F">
      <w:pPr>
        <w:jc w:val="both"/>
      </w:pPr>
      <w:del w:id="152" w:author="Grassi Sara" w:date="2016-01-22T10:04:00Z">
        <w:r w:rsidRPr="00811802" w:rsidDel="00994A5C">
          <w:delText xml:space="preserve">Each </w:delText>
        </w:r>
      </w:del>
      <w:ins w:id="153" w:author="Grassi Sara" w:date="2016-01-22T10:04:00Z">
        <w:r w:rsidR="00994A5C">
          <w:t>The</w:t>
        </w:r>
        <w:r w:rsidR="00994A5C" w:rsidRPr="00811802">
          <w:t xml:space="preserve"> </w:t>
        </w:r>
      </w:ins>
      <w:r w:rsidRPr="00811802">
        <w:t>feature vector</w:t>
      </w:r>
      <w:ins w:id="154" w:author="Grassi Sara" w:date="2016-01-22T10:04:00Z">
        <w:r w:rsidR="00994A5C">
          <w:t>s</w:t>
        </w:r>
      </w:ins>
      <w:r w:rsidRPr="00811802">
        <w:t xml:space="preserve"> of the testing set are grouped by individual and are presented to each model. To label the individual (decide to which species it belongs)</w:t>
      </w:r>
      <w:del w:id="155" w:author="Grassi Sara" w:date="2016-01-22T10:04:00Z">
        <w:r w:rsidRPr="00811802" w:rsidDel="00D94D87">
          <w:delText>,</w:delText>
        </w:r>
      </w:del>
      <w:r w:rsidRPr="00811802">
        <w:t xml:space="preserve"> we look at the probability returned by the models and decide that it belongs to the species whose model has returned the highest probability. At the end, the accuracy is the ratio between the number of well labeled individual and the total number of individuals.</w:t>
      </w:r>
    </w:p>
    <w:p w14:paraId="3A5AD80A" w14:textId="6CCD3820" w:rsidR="00413204" w:rsidRDefault="00413204" w:rsidP="00925C9F">
      <w:pPr>
        <w:pStyle w:val="Heading2"/>
        <w:numPr>
          <w:ilvl w:val="2"/>
          <w:numId w:val="8"/>
        </w:numPr>
        <w:jc w:val="both"/>
        <w:rPr>
          <w:rFonts w:ascii="Calibri" w:hAnsi="Calibri"/>
        </w:rPr>
      </w:pPr>
      <w:bookmarkStart w:id="156" w:name="_Toc440535993"/>
      <w:r w:rsidRPr="002C197F">
        <w:rPr>
          <w:rFonts w:ascii="Calibri" w:hAnsi="Calibri"/>
        </w:rPr>
        <w:t>All-versus-all method</w:t>
      </w:r>
      <w:bookmarkEnd w:id="156"/>
    </w:p>
    <w:p w14:paraId="16D4CD6F" w14:textId="112F8507" w:rsidR="00811802" w:rsidRDefault="00811802" w:rsidP="00925C9F">
      <w:pPr>
        <w:jc w:val="both"/>
      </w:pPr>
      <w:r w:rsidRPr="002C197F">
        <w:rPr>
          <w:noProof/>
          <w:lang w:eastAsia="en-US"/>
        </w:rPr>
        <mc:AlternateContent>
          <mc:Choice Requires="wpg">
            <w:drawing>
              <wp:anchor distT="0" distB="0" distL="114300" distR="114300" simplePos="0" relativeHeight="251661824" behindDoc="0" locked="0" layoutInCell="1" allowOverlap="1" wp14:anchorId="5A42E8D6" wp14:editId="6D6D482B">
                <wp:simplePos x="0" y="0"/>
                <wp:positionH relativeFrom="column">
                  <wp:posOffset>0</wp:posOffset>
                </wp:positionH>
                <wp:positionV relativeFrom="paragraph">
                  <wp:posOffset>1142475</wp:posOffset>
                </wp:positionV>
                <wp:extent cx="5505450" cy="3219450"/>
                <wp:effectExtent l="0" t="0" r="0" b="0"/>
                <wp:wrapTight wrapText="bothSides">
                  <wp:wrapPolygon edited="0">
                    <wp:start x="0" y="0"/>
                    <wp:lineTo x="0" y="17638"/>
                    <wp:lineTo x="1420" y="18405"/>
                    <wp:lineTo x="0" y="19811"/>
                    <wp:lineTo x="0" y="21472"/>
                    <wp:lineTo x="21525" y="21472"/>
                    <wp:lineTo x="21525" y="19683"/>
                    <wp:lineTo x="3887" y="18405"/>
                    <wp:lineTo x="21525" y="16743"/>
                    <wp:lineTo x="21525" y="14443"/>
                    <wp:lineTo x="5755" y="14315"/>
                    <wp:lineTo x="5755" y="10225"/>
                    <wp:lineTo x="21525" y="9075"/>
                    <wp:lineTo x="21525" y="3579"/>
                    <wp:lineTo x="5755" y="2045"/>
                    <wp:lineTo x="5755" y="0"/>
                    <wp:lineTo x="0" y="0"/>
                  </wp:wrapPolygon>
                </wp:wrapTight>
                <wp:docPr id="75" name="Groupe 75"/>
                <wp:cNvGraphicFramePr/>
                <a:graphic xmlns:a="http://schemas.openxmlformats.org/drawingml/2006/main">
                  <a:graphicData uri="http://schemas.microsoft.com/office/word/2010/wordprocessingGroup">
                    <wpg:wgp>
                      <wpg:cNvGrpSpPr/>
                      <wpg:grpSpPr>
                        <a:xfrm>
                          <a:off x="0" y="0"/>
                          <a:ext cx="5505450" cy="3219450"/>
                          <a:chOff x="0" y="0"/>
                          <a:chExt cx="5505450" cy="3219450"/>
                        </a:xfrm>
                      </wpg:grpSpPr>
                      <pic:pic xmlns:pic="http://schemas.openxmlformats.org/drawingml/2006/picture">
                        <pic:nvPicPr>
                          <pic:cNvPr id="73" name="Image 7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5450" cy="2897505"/>
                          </a:xfrm>
                          <a:prstGeom prst="rect">
                            <a:avLst/>
                          </a:prstGeom>
                          <a:noFill/>
                        </pic:spPr>
                      </pic:pic>
                      <wps:wsp>
                        <wps:cNvPr id="74" name="Zone de texte 74"/>
                        <wps:cNvSpPr txBox="1"/>
                        <wps:spPr>
                          <a:xfrm>
                            <a:off x="0" y="2952750"/>
                            <a:ext cx="5505450" cy="266700"/>
                          </a:xfrm>
                          <a:prstGeom prst="rect">
                            <a:avLst/>
                          </a:prstGeom>
                          <a:solidFill>
                            <a:prstClr val="white"/>
                          </a:solidFill>
                          <a:ln>
                            <a:noFill/>
                          </a:ln>
                          <a:effectLst/>
                        </wps:spPr>
                        <wps:txbx>
                          <w:txbxContent>
                            <w:p w14:paraId="18539687" w14:textId="24FBDDA0" w:rsidR="00DB4C1D" w:rsidRPr="003E5E73" w:rsidRDefault="00DB4C1D" w:rsidP="00811802">
                              <w:pPr>
                                <w:pStyle w:val="Caption"/>
                                <w:rPr>
                                  <w:noProof/>
                                  <w:sz w:val="24"/>
                                </w:rPr>
                              </w:pPr>
                              <w:r>
                                <w:t>Figure 10: “All-versus-all”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2E8D6" id="Groupe 75" o:spid="_x0000_s1141" style="position:absolute;left:0;text-align:left;margin-left:0;margin-top:89.95pt;width:433.5pt;height:253.5pt;z-index:251661824" coordsize="5505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">
                <v:shape id="Image 73" o:spid="_x0000_s1142" type="#_x0000_t75" style="position:absolute;width:55054;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B/nFAAAA2wAAAA8AAABkcnMvZG93bnJldi54bWxEj81qwzAQhO+FvoPYQi4lkZtCftwooSkE&#10;cmhL6oScF2trmVorIym2+/ZVIZDjMDPfMKvNYBvRkQ+1YwVPkwwEcel0zZWC03E3XoAIEVlj45gU&#10;/FKAzfr+boW5dj1/UVfESiQIhxwVmBjbXMpQGrIYJq4lTt638xZjkr6S2mOf4LaR0yybSYs1pwWD&#10;Lb0ZKn+Ki1Vw9nvN3ftyvi0+Hy/Tj+3hYKpeqdHD8PoCItIQb+Fre68VzJ/h/0v6A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Qf5xQAAANsAAAAPAAAAAAAAAAAAAAAA&#10;AJ8CAABkcnMvZG93bnJldi54bWxQSwUGAAAAAAQABAD3AAAAkQMAAAAA&#10;">
                  <v:imagedata r:id="rId39" o:title=""/>
                  <v:path arrowok="t"/>
                </v:shape>
                <v:shape id="Zone de texte 74" o:spid="_x0000_s1143" type="#_x0000_t202" style="position:absolute;top:29527;width:55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18539687" w14:textId="24FBDDA0" w:rsidR="00DB4C1D" w:rsidRPr="003E5E73" w:rsidRDefault="00DB4C1D" w:rsidP="00811802">
                        <w:pPr>
                          <w:pStyle w:val="Caption"/>
                          <w:rPr>
                            <w:noProof/>
                            <w:sz w:val="24"/>
                          </w:rPr>
                        </w:pPr>
                        <w:r>
                          <w:t>Figure 10: “All-versus-all” testing method</w:t>
                        </w:r>
                      </w:p>
                    </w:txbxContent>
                  </v:textbox>
                </v:shape>
                <w10:wrap type="tight"/>
              </v:group>
            </w:pict>
          </mc:Fallback>
        </mc:AlternateContent>
      </w:r>
      <w:r w:rsidRPr="00811802">
        <w:t>In the “all-versus-all” method (figure 10), all the files are used to train the models, then all the files are tested one by one. That means the same files are used to train and to test, the results are distorted. It</w:t>
      </w:r>
      <w:ins w:id="157" w:author="Grassi Sara" w:date="2016-01-20T23:58:00Z">
        <w:r w:rsidR="00E73991">
          <w:t xml:space="preserve"> i</w:t>
        </w:r>
      </w:ins>
      <w:del w:id="158" w:author="Grassi Sara" w:date="2016-01-20T23:58:00Z">
        <w:r w:rsidRPr="00811802" w:rsidDel="00E73991">
          <w:delText>’</w:delText>
        </w:r>
      </w:del>
      <w:r w:rsidRPr="00811802">
        <w:t xml:space="preserve">s easier to recognize a file which has already been used to train, thus it leads to a very good accuracy which is not </w:t>
      </w:r>
      <w:del w:id="159" w:author="Grassi Sara" w:date="2016-01-22T10:15:00Z">
        <w:r w:rsidRPr="00811802" w:rsidDel="00F23EE5">
          <w:delText xml:space="preserve">the </w:delText>
        </w:r>
      </w:del>
      <w:r w:rsidRPr="00811802">
        <w:t>representative of the reality.</w:t>
      </w:r>
    </w:p>
    <w:p w14:paraId="079F454D" w14:textId="46C02CE0" w:rsidR="00811802" w:rsidRDefault="00811802" w:rsidP="00925C9F">
      <w:pPr>
        <w:jc w:val="both"/>
      </w:pPr>
    </w:p>
    <w:p w14:paraId="0432617C" w14:textId="073FE451" w:rsidR="00811802" w:rsidRDefault="00811802" w:rsidP="00925C9F">
      <w:pPr>
        <w:jc w:val="both"/>
      </w:pPr>
    </w:p>
    <w:p w14:paraId="1BD2829A" w14:textId="41C90527" w:rsidR="00811802" w:rsidRPr="00811802" w:rsidRDefault="00811802" w:rsidP="00925C9F">
      <w:pPr>
        <w:jc w:val="both"/>
      </w:pPr>
    </w:p>
    <w:p w14:paraId="15402E75" w14:textId="77777777" w:rsidR="00811802" w:rsidRPr="00811802" w:rsidRDefault="00811802" w:rsidP="00925C9F">
      <w:pPr>
        <w:jc w:val="both"/>
      </w:pPr>
    </w:p>
    <w:p w14:paraId="2AA42024" w14:textId="77777777" w:rsidR="008F5318" w:rsidRPr="008F5318" w:rsidRDefault="008F5318" w:rsidP="00925C9F">
      <w:pPr>
        <w:jc w:val="both"/>
      </w:pPr>
    </w:p>
    <w:p w14:paraId="4A1EDCDC" w14:textId="75267B83" w:rsidR="00413204" w:rsidRDefault="00413204" w:rsidP="00925C9F">
      <w:pPr>
        <w:pStyle w:val="Heading2"/>
        <w:numPr>
          <w:ilvl w:val="2"/>
          <w:numId w:val="8"/>
        </w:numPr>
        <w:jc w:val="both"/>
        <w:rPr>
          <w:rFonts w:ascii="Calibri" w:hAnsi="Calibri"/>
        </w:rPr>
      </w:pPr>
      <w:bookmarkStart w:id="160" w:name="_Toc440535994"/>
      <w:r w:rsidRPr="002C197F">
        <w:rPr>
          <w:rFonts w:ascii="Calibri" w:hAnsi="Calibri"/>
        </w:rPr>
        <w:t>Cross-validation method</w:t>
      </w:r>
      <w:bookmarkEnd w:id="160"/>
    </w:p>
    <w:p w14:paraId="10C7E80F" w14:textId="66F4D2BD" w:rsidR="00811802" w:rsidRPr="00811802" w:rsidRDefault="00811802" w:rsidP="00925C9F">
      <w:pPr>
        <w:jc w:val="both"/>
      </w:pPr>
      <w:r w:rsidRPr="00811802">
        <w:t xml:space="preserve">In the “cross-validation” method (figure 11), all the feature vectors are extracted from all the files and are mixed. Then, 4/5 of the feature vectors are used to train the models </w:t>
      </w:r>
      <w:r w:rsidRPr="00811802">
        <w:lastRenderedPageBreak/>
        <w:t xml:space="preserve">and 1/5 to test them. Which means that the feature vectors used to test are not used to train, but, due to the mix, a part of a file can be used to train and another part to test (a file is not used entirely to train or entirely to test).  </w:t>
      </w:r>
    </w:p>
    <w:p w14:paraId="601E4D81" w14:textId="594580EA" w:rsidR="00811802" w:rsidRPr="00811802" w:rsidRDefault="00811802" w:rsidP="00925C9F">
      <w:pPr>
        <w:jc w:val="both"/>
      </w:pPr>
      <w:r w:rsidRPr="00811802">
        <w:t>This method is better than the previous one because we don’t use the same feature vector</w:t>
      </w:r>
      <w:r w:rsidR="007A4108">
        <w:t>s</w:t>
      </w:r>
      <w:r w:rsidRPr="00811802">
        <w:t xml:space="preserve"> to train and to test. But because the training and testing sets are not totally independent (features from the same individual are used in the training and testing)</w:t>
      </w:r>
      <w:del w:id="161" w:author="Grassi Sara" w:date="2016-01-22T10:17:00Z">
        <w:r w:rsidRPr="00811802" w:rsidDel="0057104F">
          <w:delText>,</w:delText>
        </w:r>
      </w:del>
      <w:r w:rsidRPr="00811802">
        <w:t xml:space="preserve"> it leads to a too good accuracy and is again not representative of the real condition.</w:t>
      </w:r>
    </w:p>
    <w:p w14:paraId="69C55F36" w14:textId="77777777" w:rsidR="00811802" w:rsidRDefault="00811802" w:rsidP="00925C9F">
      <w:pPr>
        <w:jc w:val="both"/>
      </w:pPr>
      <w:r w:rsidRPr="002C197F">
        <w:rPr>
          <w:noProof/>
          <w:lang w:eastAsia="en-US"/>
        </w:rPr>
        <mc:AlternateContent>
          <mc:Choice Requires="wpg">
            <w:drawing>
              <wp:anchor distT="0" distB="0" distL="114300" distR="114300" simplePos="0" relativeHeight="251663872" behindDoc="0" locked="0" layoutInCell="1" allowOverlap="1" wp14:anchorId="3349AAC7" wp14:editId="147682E6">
                <wp:simplePos x="0" y="0"/>
                <wp:positionH relativeFrom="column">
                  <wp:posOffset>0</wp:posOffset>
                </wp:positionH>
                <wp:positionV relativeFrom="paragraph">
                  <wp:posOffset>133350</wp:posOffset>
                </wp:positionV>
                <wp:extent cx="5552440" cy="3219450"/>
                <wp:effectExtent l="0" t="0" r="0" b="0"/>
                <wp:wrapTight wrapText="bothSides">
                  <wp:wrapPolygon edited="0">
                    <wp:start x="7411" y="0"/>
                    <wp:lineTo x="0" y="511"/>
                    <wp:lineTo x="0" y="21472"/>
                    <wp:lineTo x="21491" y="21472"/>
                    <wp:lineTo x="21491" y="19683"/>
                    <wp:lineTo x="14377" y="18405"/>
                    <wp:lineTo x="21491" y="17638"/>
                    <wp:lineTo x="21491" y="14443"/>
                    <wp:lineTo x="14377" y="14315"/>
                    <wp:lineTo x="14377" y="12270"/>
                    <wp:lineTo x="21343" y="10353"/>
                    <wp:lineTo x="21491" y="9330"/>
                    <wp:lineTo x="21491" y="4090"/>
                    <wp:lineTo x="16007" y="4090"/>
                    <wp:lineTo x="14747" y="2428"/>
                    <wp:lineTo x="14377" y="2045"/>
                    <wp:lineTo x="14377" y="0"/>
                    <wp:lineTo x="7411" y="0"/>
                  </wp:wrapPolygon>
                </wp:wrapTight>
                <wp:docPr id="111" name="Groupe 111"/>
                <wp:cNvGraphicFramePr/>
                <a:graphic xmlns:a="http://schemas.openxmlformats.org/drawingml/2006/main">
                  <a:graphicData uri="http://schemas.microsoft.com/office/word/2010/wordprocessingGroup">
                    <wpg:wgp>
                      <wpg:cNvGrpSpPr/>
                      <wpg:grpSpPr>
                        <a:xfrm>
                          <a:off x="0" y="0"/>
                          <a:ext cx="5552440" cy="3219450"/>
                          <a:chOff x="0" y="0"/>
                          <a:chExt cx="5552440" cy="3219450"/>
                        </a:xfrm>
                      </wpg:grpSpPr>
                      <pic:pic xmlns:pic="http://schemas.openxmlformats.org/drawingml/2006/picture">
                        <pic:nvPicPr>
                          <pic:cNvPr id="91" name="Image 9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440" cy="2895600"/>
                          </a:xfrm>
                          <a:prstGeom prst="rect">
                            <a:avLst/>
                          </a:prstGeom>
                          <a:noFill/>
                        </pic:spPr>
                      </pic:pic>
                      <wps:wsp>
                        <wps:cNvPr id="110" name="Zone de texte 110"/>
                        <wps:cNvSpPr txBox="1"/>
                        <wps:spPr>
                          <a:xfrm>
                            <a:off x="0" y="2952750"/>
                            <a:ext cx="5552440" cy="266700"/>
                          </a:xfrm>
                          <a:prstGeom prst="rect">
                            <a:avLst/>
                          </a:prstGeom>
                          <a:solidFill>
                            <a:prstClr val="white"/>
                          </a:solidFill>
                          <a:ln>
                            <a:noFill/>
                          </a:ln>
                          <a:effectLst/>
                        </wps:spPr>
                        <wps:txbx>
                          <w:txbxContent>
                            <w:p w14:paraId="041E12E7" w14:textId="2B642979" w:rsidR="00DB4C1D" w:rsidRPr="00337A8C" w:rsidRDefault="00DB4C1D" w:rsidP="00811802">
                              <w:pPr>
                                <w:pStyle w:val="Caption"/>
                                <w:rPr>
                                  <w:noProof/>
                                  <w:sz w:val="24"/>
                                </w:rPr>
                              </w:pPr>
                              <w:r>
                                <w:t>Figure 11: “Cross-validation”</w:t>
                              </w:r>
                              <w:r w:rsidRPr="00595802">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9AAC7" id="Groupe 111" o:spid="_x0000_s1144" style="position:absolute;left:0;text-align:left;margin-left:0;margin-top:10.5pt;width:437.2pt;height:253.5pt;z-index:251663872" coordsize="5552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">
                <v:shape id="Image 91" o:spid="_x0000_s1145" type="#_x0000_t75" style="position:absolute;width:555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ARXDAAAA2wAAAA8AAABkcnMvZG93bnJldi54bWxEj0+LwjAUxO8LfofwFrytaRXEdo2yCILg&#10;QfwHu7dH87atNi8liVq/vREEj8PM/IaZzjvTiCs5X1tWkA4SEMSF1TWXCg775dcEhA/IGhvLpOBO&#10;Huaz3scUc21vvKXrLpQiQtjnqKAKoc2l9EVFBv3AtsTR+7fOYIjSlVI7vEW4aeQwScbSYM1xocKW&#10;FhUV593FKMB2vTR3Z9NubTfZ9m90nPyejkr1P7ufbxCBuvAOv9orrSBL4fkl/g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wBFcMAAADbAAAADwAAAAAAAAAAAAAAAACf&#10;AgAAZHJzL2Rvd25yZXYueG1sUEsFBgAAAAAEAAQA9wAAAI8DAAAAAA==&#10;">
                  <v:imagedata r:id="rId41" o:title=""/>
                  <v:path arrowok="t"/>
                </v:shape>
                <v:shape id="Zone de texte 110" o:spid="_x0000_s1146" type="#_x0000_t202" style="position:absolute;top:29527;width:555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14:paraId="041E12E7" w14:textId="2B642979" w:rsidR="00DB4C1D" w:rsidRPr="00337A8C" w:rsidRDefault="00DB4C1D" w:rsidP="00811802">
                        <w:pPr>
                          <w:pStyle w:val="Caption"/>
                          <w:rPr>
                            <w:noProof/>
                            <w:sz w:val="24"/>
                          </w:rPr>
                        </w:pPr>
                        <w:r>
                          <w:t>Figure 11: “Cross-validation”</w:t>
                        </w:r>
                        <w:r w:rsidRPr="00595802">
                          <w:t xml:space="preserve"> testing method</w:t>
                        </w:r>
                      </w:p>
                    </w:txbxContent>
                  </v:textbox>
                </v:shape>
                <w10:wrap type="tight"/>
              </v:group>
            </w:pict>
          </mc:Fallback>
        </mc:AlternateContent>
      </w:r>
    </w:p>
    <w:p w14:paraId="2F4C8DE9" w14:textId="77777777" w:rsidR="00811802" w:rsidRDefault="00811802" w:rsidP="00925C9F">
      <w:pPr>
        <w:jc w:val="both"/>
      </w:pPr>
    </w:p>
    <w:p w14:paraId="7571D134" w14:textId="77777777" w:rsidR="008F5318" w:rsidRPr="008F5318" w:rsidRDefault="008F5318" w:rsidP="00925C9F">
      <w:pPr>
        <w:jc w:val="both"/>
      </w:pPr>
    </w:p>
    <w:p w14:paraId="749AF2FE" w14:textId="77777777" w:rsidR="004830C9" w:rsidRDefault="004830C9" w:rsidP="00925C9F">
      <w:pPr>
        <w:pStyle w:val="Heading2"/>
        <w:ind w:left="1224"/>
        <w:jc w:val="both"/>
        <w:rPr>
          <w:rFonts w:ascii="Calibri" w:hAnsi="Calibri"/>
        </w:rPr>
      </w:pPr>
    </w:p>
    <w:p w14:paraId="0870C1CF" w14:textId="1601DD75" w:rsidR="00413204" w:rsidRDefault="00413204" w:rsidP="00925C9F">
      <w:pPr>
        <w:pStyle w:val="Heading2"/>
        <w:numPr>
          <w:ilvl w:val="2"/>
          <w:numId w:val="8"/>
        </w:numPr>
        <w:jc w:val="both"/>
        <w:rPr>
          <w:rFonts w:ascii="Calibri" w:hAnsi="Calibri"/>
        </w:rPr>
      </w:pPr>
      <w:bookmarkStart w:id="162" w:name="_Toc440535995"/>
      <w:r w:rsidRPr="002C197F">
        <w:rPr>
          <w:rFonts w:ascii="Calibri" w:hAnsi="Calibri"/>
        </w:rPr>
        <w:t>One-versus-all method</w:t>
      </w:r>
      <w:bookmarkEnd w:id="162"/>
    </w:p>
    <w:p w14:paraId="790050B8" w14:textId="5A6F6C32" w:rsidR="00811802" w:rsidRPr="00811802" w:rsidRDefault="00811802" w:rsidP="00925C9F">
      <w:pPr>
        <w:jc w:val="both"/>
      </w:pPr>
      <w:r w:rsidRPr="00811802">
        <w:t xml:space="preserve">For the </w:t>
      </w:r>
      <w:r w:rsidR="00DB3F0B">
        <w:t>“</w:t>
      </w:r>
      <w:r w:rsidRPr="00811802">
        <w:t>one</w:t>
      </w:r>
      <w:r w:rsidR="00DB3F0B">
        <w:t>-</w:t>
      </w:r>
      <w:r w:rsidRPr="00811802">
        <w:t>versus</w:t>
      </w:r>
      <w:r w:rsidR="00DB3F0B">
        <w:t>-</w:t>
      </w:r>
      <w:r w:rsidRPr="00811802">
        <w:t>all</w:t>
      </w:r>
      <w:r w:rsidR="00DB3F0B">
        <w:t>”</w:t>
      </w:r>
      <w:r w:rsidRPr="00811802">
        <w:t xml:space="preserve"> method (figure 12)</w:t>
      </w:r>
      <w:del w:id="163" w:author="Grassi Sara" w:date="2016-01-22T10:17:00Z">
        <w:r w:rsidRPr="00811802" w:rsidDel="00796266">
          <w:delText>,</w:delText>
        </w:r>
      </w:del>
      <w:r w:rsidRPr="00811802">
        <w:t xml:space="preserve"> the models are trained with all the files except for one which is removed and form the testing set. Now we have no connections between the training and testing set, the feature vector</w:t>
      </w:r>
      <w:r w:rsidR="008B3F47">
        <w:t>s</w:t>
      </w:r>
      <w:r w:rsidRPr="00811802">
        <w:t xml:space="preserve"> of the file used to train are not used to test. </w:t>
      </w:r>
    </w:p>
    <w:p w14:paraId="175B1288" w14:textId="7F96962C" w:rsidR="00811802" w:rsidRDefault="00811802" w:rsidP="00925C9F">
      <w:pPr>
        <w:jc w:val="both"/>
      </w:pPr>
      <w:r w:rsidRPr="00811802">
        <w:t xml:space="preserve">This operation is repeated for all the files (or individuals) to test them all. This method is close to the reality, where we train all the models and then present an unknown </w:t>
      </w:r>
      <w:r>
        <w:t>individual</w:t>
      </w:r>
      <w:r w:rsidRPr="00811802">
        <w:t xml:space="preserve"> to the models. Due to this condition, the accuracy </w:t>
      </w:r>
      <w:r w:rsidR="006339E3" w:rsidRPr="00811802">
        <w:t>decrease</w:t>
      </w:r>
      <w:r w:rsidR="006339E3">
        <w:t xml:space="preserve">s </w:t>
      </w:r>
      <w:r w:rsidRPr="00811802">
        <w:t xml:space="preserve">drastically </w:t>
      </w:r>
      <w:r w:rsidR="00B4368A">
        <w:t>(see Section 4)</w:t>
      </w:r>
      <w:r w:rsidRPr="00811802">
        <w:t>.</w:t>
      </w:r>
    </w:p>
    <w:p w14:paraId="1BE2A2DB" w14:textId="1B5150F9" w:rsidR="00811802" w:rsidRDefault="00811802" w:rsidP="00925C9F">
      <w:pPr>
        <w:jc w:val="both"/>
      </w:pPr>
      <w:r w:rsidRPr="002C197F">
        <w:rPr>
          <w:noProof/>
          <w:lang w:eastAsia="en-US"/>
        </w:rPr>
        <w:lastRenderedPageBreak/>
        <mc:AlternateContent>
          <mc:Choice Requires="wpg">
            <w:drawing>
              <wp:anchor distT="0" distB="0" distL="114300" distR="114300" simplePos="0" relativeHeight="251666944" behindDoc="0" locked="0" layoutInCell="1" allowOverlap="1" wp14:anchorId="78E9873F" wp14:editId="21886CFA">
                <wp:simplePos x="0" y="0"/>
                <wp:positionH relativeFrom="column">
                  <wp:posOffset>-63610</wp:posOffset>
                </wp:positionH>
                <wp:positionV relativeFrom="paragraph">
                  <wp:posOffset>145774</wp:posOffset>
                </wp:positionV>
                <wp:extent cx="5570855" cy="2981325"/>
                <wp:effectExtent l="0" t="0" r="0" b="9525"/>
                <wp:wrapTight wrapText="bothSides">
                  <wp:wrapPolygon edited="0">
                    <wp:start x="0" y="0"/>
                    <wp:lineTo x="0" y="21531"/>
                    <wp:lineTo x="21494" y="21531"/>
                    <wp:lineTo x="21494" y="15734"/>
                    <wp:lineTo x="5761" y="15458"/>
                    <wp:lineTo x="5761" y="11042"/>
                    <wp:lineTo x="21494" y="9937"/>
                    <wp:lineTo x="21494" y="3865"/>
                    <wp:lineTo x="5761" y="2208"/>
                    <wp:lineTo x="5761"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5570855" cy="2981325"/>
                          <a:chOff x="0" y="0"/>
                          <a:chExt cx="5570855" cy="2981325"/>
                        </a:xfrm>
                      </wpg:grpSpPr>
                      <pic:pic xmlns:pic="http://schemas.openxmlformats.org/drawingml/2006/picture">
                        <pic:nvPicPr>
                          <pic:cNvPr id="109" name="Image 10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0855" cy="2656840"/>
                          </a:xfrm>
                          <a:prstGeom prst="rect">
                            <a:avLst/>
                          </a:prstGeom>
                          <a:noFill/>
                        </pic:spPr>
                      </pic:pic>
                      <wps:wsp>
                        <wps:cNvPr id="50" name="Zone de texte 50"/>
                        <wps:cNvSpPr txBox="1"/>
                        <wps:spPr>
                          <a:xfrm>
                            <a:off x="0" y="2714625"/>
                            <a:ext cx="5570855" cy="266700"/>
                          </a:xfrm>
                          <a:prstGeom prst="rect">
                            <a:avLst/>
                          </a:prstGeom>
                          <a:solidFill>
                            <a:prstClr val="white"/>
                          </a:solidFill>
                          <a:ln>
                            <a:noFill/>
                          </a:ln>
                          <a:effectLst/>
                        </wps:spPr>
                        <wps:txbx>
                          <w:txbxContent>
                            <w:p w14:paraId="468F0D5C" w14:textId="502884A8" w:rsidR="00DB4C1D" w:rsidRPr="006A559C" w:rsidRDefault="00DB4C1D" w:rsidP="00811802">
                              <w:pPr>
                                <w:pStyle w:val="Caption"/>
                                <w:rPr>
                                  <w:noProof/>
                                  <w:sz w:val="24"/>
                                </w:rPr>
                              </w:pPr>
                              <w:r>
                                <w:t>Figure 12: “</w:t>
                              </w:r>
                              <w:r w:rsidRPr="00BF160D">
                                <w:t>One</w:t>
                              </w:r>
                              <w:r>
                                <w:t>-</w:t>
                              </w:r>
                              <w:r w:rsidRPr="00BF160D">
                                <w:t>versus</w:t>
                              </w:r>
                              <w:r>
                                <w:t>-</w:t>
                              </w:r>
                              <w:r w:rsidRPr="00BF160D">
                                <w:t>all</w:t>
                              </w:r>
                              <w:r>
                                <w:t>”</w:t>
                              </w:r>
                              <w:r w:rsidRPr="00BF160D">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9873F" id="Groupe 51" o:spid="_x0000_s1147" style="position:absolute;left:0;text-align:left;margin-left:-5pt;margin-top:11.5pt;width:438.65pt;height:234.75pt;z-index:251666944" coordsize="55708,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">
                <v:shape id="Image 109" o:spid="_x0000_s1148" type="#_x0000_t75" style="position:absolute;width:55708;height:26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pP1rDAAAA3AAAAA8AAABkcnMvZG93bnJldi54bWxET01rwkAQvQv9D8sUehHd1UOxMRspgtDS&#10;g5gW6nHIjtlgdjZktzHtr3cLgrd5vM/JN6NrxUB9aDxrWMwVCOLKm4ZrDV+fu9kKRIjIBlvPpOGX&#10;AmyKh0mOmfEXPtBQxlqkEA4ZarAxdpmUobLkMMx9R5y4k+8dxgT7WpoeLynctXKp1LN02HBqsNjR&#10;1lJ1Ln+chj8Vjsf37/3yY9htbbTTslq0pdZPj+PrGkSkMd7FN/ebSfPVC/w/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WsMAAADcAAAADwAAAAAAAAAAAAAAAACf&#10;AgAAZHJzL2Rvd25yZXYueG1sUEsFBgAAAAAEAAQA9wAAAI8DAAAAAA==&#10;">
                  <v:imagedata r:id="rId43" o:title=""/>
                  <v:path arrowok="t"/>
                </v:shape>
                <v:shape id="Zone de texte 50" o:spid="_x0000_s1149" type="#_x0000_t202" style="position:absolute;top:27146;width:557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14:paraId="468F0D5C" w14:textId="502884A8" w:rsidR="00DB4C1D" w:rsidRPr="006A559C" w:rsidRDefault="00DB4C1D" w:rsidP="00811802">
                        <w:pPr>
                          <w:pStyle w:val="Caption"/>
                          <w:rPr>
                            <w:noProof/>
                            <w:sz w:val="24"/>
                          </w:rPr>
                        </w:pPr>
                        <w:r>
                          <w:t>Figure 12: “</w:t>
                        </w:r>
                        <w:r w:rsidRPr="00BF160D">
                          <w:t>One</w:t>
                        </w:r>
                        <w:r>
                          <w:t>-</w:t>
                        </w:r>
                        <w:r w:rsidRPr="00BF160D">
                          <w:t>versus</w:t>
                        </w:r>
                        <w:r>
                          <w:t>-</w:t>
                        </w:r>
                        <w:r w:rsidRPr="00BF160D">
                          <w:t>all</w:t>
                        </w:r>
                        <w:r>
                          <w:t>”</w:t>
                        </w:r>
                        <w:r w:rsidRPr="00BF160D">
                          <w:t xml:space="preserve"> testing method</w:t>
                        </w:r>
                      </w:p>
                    </w:txbxContent>
                  </v:textbox>
                </v:shape>
                <w10:wrap type="tight"/>
              </v:group>
            </w:pict>
          </mc:Fallback>
        </mc:AlternateContent>
      </w:r>
    </w:p>
    <w:p w14:paraId="608E6EEB" w14:textId="6D381382" w:rsidR="00811802" w:rsidRDefault="00811802" w:rsidP="00925C9F">
      <w:pPr>
        <w:jc w:val="both"/>
      </w:pPr>
    </w:p>
    <w:p w14:paraId="53421286" w14:textId="0A74B70F" w:rsidR="00811802" w:rsidRDefault="00811802" w:rsidP="00925C9F">
      <w:pPr>
        <w:jc w:val="both"/>
      </w:pPr>
    </w:p>
    <w:p w14:paraId="59673F45" w14:textId="77777777" w:rsidR="00715F1C" w:rsidRDefault="00715F1C" w:rsidP="00925C9F">
      <w:pPr>
        <w:jc w:val="both"/>
      </w:pPr>
    </w:p>
    <w:p w14:paraId="68F3200B" w14:textId="77777777" w:rsidR="00715F1C" w:rsidRPr="008F5318" w:rsidRDefault="00715F1C" w:rsidP="00925C9F">
      <w:pPr>
        <w:jc w:val="both"/>
      </w:pPr>
    </w:p>
    <w:p w14:paraId="743CC6E3" w14:textId="1C671D78" w:rsidR="00413204" w:rsidRDefault="00413204" w:rsidP="00925C9F">
      <w:pPr>
        <w:pStyle w:val="Heading2"/>
        <w:numPr>
          <w:ilvl w:val="0"/>
          <w:numId w:val="8"/>
        </w:numPr>
        <w:jc w:val="both"/>
        <w:rPr>
          <w:rFonts w:ascii="Calibri" w:hAnsi="Calibri"/>
        </w:rPr>
      </w:pPr>
      <w:bookmarkStart w:id="164" w:name="_Toc440535996"/>
      <w:r w:rsidRPr="002C197F">
        <w:rPr>
          <w:rFonts w:ascii="Calibri" w:hAnsi="Calibri"/>
        </w:rPr>
        <w:t>Results</w:t>
      </w:r>
      <w:bookmarkEnd w:id="164"/>
    </w:p>
    <w:p w14:paraId="4C49A418" w14:textId="3ACBD481" w:rsidR="00F95017" w:rsidRPr="002C197F" w:rsidRDefault="00F95017" w:rsidP="00925C9F">
      <w:pPr>
        <w:jc w:val="both"/>
      </w:pPr>
      <w:r w:rsidRPr="002C197F">
        <w:t xml:space="preserve">One can see that the accuracy decreases drastically when we use the </w:t>
      </w:r>
      <w:r w:rsidR="00B359FF">
        <w:t>“</w:t>
      </w:r>
      <w:r w:rsidRPr="002C197F">
        <w:t>one-versus-all</w:t>
      </w:r>
      <w:r w:rsidR="00B359FF">
        <w:t>”</w:t>
      </w:r>
      <w:r w:rsidRPr="002C197F">
        <w:t xml:space="preserve"> method (see table 2). This is due to the total independence between the training and testing set. As mentioned in section </w:t>
      </w:r>
      <w:r w:rsidR="009547D6">
        <w:t>3.2.3</w:t>
      </w:r>
      <w:r w:rsidRPr="002C197F">
        <w:t xml:space="preserve">, the </w:t>
      </w:r>
      <w:r w:rsidR="00B359FF">
        <w:t>“</w:t>
      </w:r>
      <w:r w:rsidRPr="002C197F">
        <w:t>one-versus-all</w:t>
      </w:r>
      <w:r w:rsidR="00B359FF">
        <w:t>”</w:t>
      </w:r>
      <w:r w:rsidRPr="002C197F">
        <w:t xml:space="preserve"> method is the one which represents more the real field condition, it is a bad hope to think that the results with the two others methods are representative.</w:t>
      </w:r>
    </w:p>
    <w:p w14:paraId="40291791" w14:textId="2AD987AB" w:rsidR="00F95017" w:rsidRPr="002C197F" w:rsidRDefault="00F95017" w:rsidP="00925C9F">
      <w:pPr>
        <w:jc w:val="both"/>
      </w:pPr>
      <w:r w:rsidRPr="002C197F">
        <w:t xml:space="preserve">The following results are obtained with the seven selected species (see section 3.1.1). Unfortunately, not the same amount of files per species were available, and only from three to six files per species were available. </w:t>
      </w:r>
      <w:r w:rsidR="001C7E11">
        <w:t xml:space="preserve">We used a diagonal covariance matrix and a </w:t>
      </w:r>
      <w:r w:rsidR="001C7E11" w:rsidRPr="001C7E11">
        <w:t>number of Gaussians</w:t>
      </w:r>
      <w:r w:rsidR="001C7E11">
        <w:t xml:space="preserve"> of K = 8</w:t>
      </w:r>
      <w:r w:rsidR="001C7E11" w:rsidRPr="001C7E11">
        <w:t>.</w:t>
      </w:r>
      <w:r w:rsidR="005309EF">
        <w:t xml:space="preserve"> </w:t>
      </w:r>
      <w:r w:rsidR="004A3F3F">
        <w:t>The features</w:t>
      </w:r>
      <w:r w:rsidR="005309EF">
        <w:t xml:space="preserve"> used are</w:t>
      </w:r>
      <w:r w:rsidR="004A3F3F">
        <w:t xml:space="preserve"> </w:t>
      </w:r>
      <w:ins w:id="165" w:author="Grassi Sara" w:date="2016-01-22T11:27:00Z">
        <w:r w:rsidR="0080245D">
          <w:t xml:space="preserve">in </w:t>
        </w:r>
      </w:ins>
      <w:r w:rsidR="004A3F3F">
        <w:t>the file</w:t>
      </w:r>
      <w:r w:rsidR="005309EF">
        <w:t>s</w:t>
      </w:r>
      <w:r w:rsidR="004A3F3F">
        <w:t xml:space="preserve"> “data_fixed.mat” and “data_</w:t>
      </w:r>
      <w:r w:rsidR="005309EF">
        <w:t>variable.mat”</w:t>
      </w:r>
      <w:ins w:id="166" w:author="Grassi Sara" w:date="2016-01-21T00:01:00Z">
        <w:r w:rsidR="00E73991">
          <w:t xml:space="preserve"> (see section 6)</w:t>
        </w:r>
      </w:ins>
      <w:r w:rsidR="005309EF">
        <w:t>.</w:t>
      </w:r>
    </w:p>
    <w:p w14:paraId="0379F045" w14:textId="77777777" w:rsidR="00F95017" w:rsidRPr="002C197F" w:rsidRDefault="00F95017" w:rsidP="00925C9F">
      <w:pPr>
        <w:pStyle w:val="Caption"/>
        <w:keepNext/>
        <w:jc w:val="both"/>
      </w:pPr>
      <w:r w:rsidRPr="002C197F">
        <w:t xml:space="preserve">Table </w:t>
      </w:r>
      <w:fldSimple w:instr=" SEQ Table \* ARABIC ">
        <w:r w:rsidR="00917334">
          <w:rPr>
            <w:noProof/>
          </w:rPr>
          <w:t>1</w:t>
        </w:r>
      </w:fldSimple>
      <w:r w:rsidRPr="002C197F">
        <w:t>: Species used for the experience leading to the results of table 2</w:t>
      </w:r>
    </w:p>
    <w:tbl>
      <w:tblPr>
        <w:tblStyle w:val="PlainTable4"/>
        <w:tblW w:w="4876" w:type="dxa"/>
        <w:tblLook w:val="04A0" w:firstRow="1" w:lastRow="0" w:firstColumn="1" w:lastColumn="0" w:noHBand="0" w:noVBand="1"/>
      </w:tblPr>
      <w:tblGrid>
        <w:gridCol w:w="3936"/>
        <w:gridCol w:w="940"/>
      </w:tblGrid>
      <w:tr w:rsidR="00F95017" w:rsidRPr="002C197F" w14:paraId="65752B47" w14:textId="77777777" w:rsidTr="00411D4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78032B54"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Platycleis albopunctata albopunctata</w:t>
            </w:r>
          </w:p>
        </w:tc>
        <w:tc>
          <w:tcPr>
            <w:tcW w:w="940" w:type="dxa"/>
            <w:noWrap/>
            <w:hideMark/>
          </w:tcPr>
          <w:p w14:paraId="2CA2326C"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4 files</w:t>
            </w:r>
          </w:p>
        </w:tc>
      </w:tr>
      <w:tr w:rsidR="00F95017" w:rsidRPr="002C197F" w14:paraId="07067DE3"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5B0A3F06"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biguttulus</w:t>
            </w:r>
          </w:p>
        </w:tc>
        <w:tc>
          <w:tcPr>
            <w:tcW w:w="940" w:type="dxa"/>
            <w:noWrap/>
            <w:hideMark/>
          </w:tcPr>
          <w:p w14:paraId="3320A92A"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A356509"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F1827D6"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Stenobothrus lineatus</w:t>
            </w:r>
          </w:p>
        </w:tc>
        <w:tc>
          <w:tcPr>
            <w:tcW w:w="940" w:type="dxa"/>
            <w:noWrap/>
            <w:hideMark/>
          </w:tcPr>
          <w:p w14:paraId="7CBD0352"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66BAC558"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6D71FB09"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parallelus</w:t>
            </w:r>
          </w:p>
        </w:tc>
        <w:tc>
          <w:tcPr>
            <w:tcW w:w="940" w:type="dxa"/>
            <w:noWrap/>
            <w:hideMark/>
          </w:tcPr>
          <w:p w14:paraId="48B87058"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0E81D3DF"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631B7F5"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Metrioptera roeselii</w:t>
            </w:r>
          </w:p>
        </w:tc>
        <w:tc>
          <w:tcPr>
            <w:tcW w:w="940" w:type="dxa"/>
            <w:noWrap/>
            <w:hideMark/>
          </w:tcPr>
          <w:p w14:paraId="5C6AF69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720DF53E"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5A9D885"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Gomphocerippus rufus</w:t>
            </w:r>
          </w:p>
        </w:tc>
        <w:tc>
          <w:tcPr>
            <w:tcW w:w="940" w:type="dxa"/>
            <w:noWrap/>
            <w:hideMark/>
          </w:tcPr>
          <w:p w14:paraId="7FE43D3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r w:rsidR="00F95017" w:rsidRPr="002C197F" w14:paraId="244541BA"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C86529F"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Stauroderus scalaris</w:t>
            </w:r>
          </w:p>
        </w:tc>
        <w:tc>
          <w:tcPr>
            <w:tcW w:w="940" w:type="dxa"/>
            <w:noWrap/>
            <w:hideMark/>
          </w:tcPr>
          <w:p w14:paraId="681C646B"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bl>
    <w:p w14:paraId="4C357A86" w14:textId="77777777" w:rsidR="00F95017" w:rsidRPr="002C197F" w:rsidRDefault="00F95017" w:rsidP="00925C9F">
      <w:pPr>
        <w:jc w:val="both"/>
      </w:pPr>
    </w:p>
    <w:p w14:paraId="1BC9ADB4" w14:textId="77777777" w:rsidR="00F95017" w:rsidRPr="002C197F" w:rsidRDefault="00F95017" w:rsidP="00925C9F">
      <w:pPr>
        <w:pStyle w:val="Caption"/>
        <w:keepNext/>
        <w:jc w:val="both"/>
      </w:pPr>
      <w:r w:rsidRPr="002C197F">
        <w:lastRenderedPageBreak/>
        <w:t xml:space="preserve">Table </w:t>
      </w:r>
      <w:fldSimple w:instr=" SEQ Table \* ARABIC ">
        <w:r w:rsidR="00917334">
          <w:rPr>
            <w:noProof/>
          </w:rPr>
          <w:t>2</w:t>
        </w:r>
      </w:fldSimple>
      <w:r w:rsidRPr="002C197F">
        <w:t>: Accuracy depending of the testing method used</w:t>
      </w:r>
    </w:p>
    <w:tbl>
      <w:tblPr>
        <w:tblStyle w:val="GridTable5Dark-Accent6"/>
        <w:tblW w:w="0" w:type="auto"/>
        <w:tblLook w:val="04A0" w:firstRow="1" w:lastRow="0" w:firstColumn="1" w:lastColumn="0" w:noHBand="0" w:noVBand="1"/>
      </w:tblPr>
      <w:tblGrid>
        <w:gridCol w:w="2926"/>
        <w:gridCol w:w="2927"/>
        <w:gridCol w:w="2927"/>
      </w:tblGrid>
      <w:tr w:rsidR="00F95017" w:rsidRPr="002C197F" w14:paraId="148196BA"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3198AF7" w14:textId="77777777" w:rsidR="00F95017" w:rsidRPr="002C197F" w:rsidRDefault="00F95017" w:rsidP="00925C9F">
            <w:pPr>
              <w:jc w:val="both"/>
            </w:pPr>
          </w:p>
        </w:tc>
        <w:tc>
          <w:tcPr>
            <w:tcW w:w="2927" w:type="dxa"/>
          </w:tcPr>
          <w:p w14:paraId="25F4DE87"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E09AEB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08819964"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A802008" w14:textId="77777777" w:rsidR="00F95017" w:rsidRPr="002C197F" w:rsidRDefault="00F95017" w:rsidP="00925C9F">
            <w:pPr>
              <w:jc w:val="both"/>
            </w:pPr>
            <w:r w:rsidRPr="002C197F">
              <w:t>All versus all</w:t>
            </w:r>
          </w:p>
        </w:tc>
        <w:tc>
          <w:tcPr>
            <w:tcW w:w="2927" w:type="dxa"/>
          </w:tcPr>
          <w:p w14:paraId="3059B12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7BEE856D"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r>
      <w:tr w:rsidR="00F95017" w:rsidRPr="002C197F" w14:paraId="11F91FC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6EE64F4B" w14:textId="77777777" w:rsidR="00F95017" w:rsidRPr="002C197F" w:rsidRDefault="00F95017" w:rsidP="00925C9F">
            <w:pPr>
              <w:jc w:val="both"/>
            </w:pPr>
            <w:r w:rsidRPr="002C197F">
              <w:t>Cross validation</w:t>
            </w:r>
          </w:p>
        </w:tc>
        <w:tc>
          <w:tcPr>
            <w:tcW w:w="2927" w:type="dxa"/>
          </w:tcPr>
          <w:p w14:paraId="147CD268"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13A09176" w14:textId="06B644E9" w:rsidR="00F95017" w:rsidRPr="002C197F" w:rsidRDefault="009E092B" w:rsidP="00925C9F">
            <w:pPr>
              <w:jc w:val="both"/>
              <w:cnfStyle w:val="000000000000" w:firstRow="0" w:lastRow="0" w:firstColumn="0" w:lastColumn="0" w:oddVBand="0" w:evenVBand="0" w:oddHBand="0" w:evenHBand="0" w:firstRowFirstColumn="0" w:firstRowLastColumn="0" w:lastRowFirstColumn="0" w:lastRowLastColumn="0"/>
            </w:pPr>
            <w:r>
              <w:t>98.6</w:t>
            </w:r>
            <w:r w:rsidR="00F95017" w:rsidRPr="002C197F">
              <w:t xml:space="preserve"> %</w:t>
            </w:r>
          </w:p>
        </w:tc>
      </w:tr>
      <w:tr w:rsidR="00F95017" w:rsidRPr="002C197F" w14:paraId="046E7B5B"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1D43F852" w14:textId="77777777" w:rsidR="00F95017" w:rsidRPr="002C197F" w:rsidRDefault="00F95017" w:rsidP="00925C9F">
            <w:pPr>
              <w:jc w:val="both"/>
            </w:pPr>
            <w:r w:rsidRPr="002C197F">
              <w:t>One versus all</w:t>
            </w:r>
          </w:p>
        </w:tc>
        <w:tc>
          <w:tcPr>
            <w:tcW w:w="2927" w:type="dxa"/>
          </w:tcPr>
          <w:p w14:paraId="539A2706" w14:textId="2BE6326C" w:rsidR="00F95017" w:rsidRPr="002C197F" w:rsidRDefault="00113210" w:rsidP="00925C9F">
            <w:pPr>
              <w:jc w:val="both"/>
              <w:cnfStyle w:val="000000100000" w:firstRow="0" w:lastRow="0" w:firstColumn="0" w:lastColumn="0" w:oddVBand="0" w:evenVBand="0" w:oddHBand="1" w:evenHBand="0" w:firstRowFirstColumn="0" w:firstRowLastColumn="0" w:lastRowFirstColumn="0" w:lastRowLastColumn="0"/>
            </w:pPr>
            <w:r>
              <w:t>4</w:t>
            </w:r>
            <w:r w:rsidR="001024E2">
              <w:t>1.9</w:t>
            </w:r>
            <w:r w:rsidR="00F95017" w:rsidRPr="002C197F">
              <w:t xml:space="preserve"> %</w:t>
            </w:r>
          </w:p>
        </w:tc>
        <w:tc>
          <w:tcPr>
            <w:tcW w:w="2927" w:type="dxa"/>
          </w:tcPr>
          <w:p w14:paraId="5BD7E4B9" w14:textId="5FD6E53A" w:rsidR="00F95017" w:rsidRPr="002C197F" w:rsidRDefault="001024E2" w:rsidP="00925C9F">
            <w:pPr>
              <w:jc w:val="both"/>
              <w:cnfStyle w:val="000000100000" w:firstRow="0" w:lastRow="0" w:firstColumn="0" w:lastColumn="0" w:oddVBand="0" w:evenVBand="0" w:oddHBand="1" w:evenHBand="0" w:firstRowFirstColumn="0" w:firstRowLastColumn="0" w:lastRowFirstColumn="0" w:lastRowLastColumn="0"/>
            </w:pPr>
            <w:r>
              <w:t>61</w:t>
            </w:r>
            <w:r w:rsidR="00113210">
              <w:t>.</w:t>
            </w:r>
            <w:r>
              <w:t>6</w:t>
            </w:r>
            <w:r w:rsidR="00F95017" w:rsidRPr="002C197F">
              <w:t xml:space="preserve"> %</w:t>
            </w:r>
          </w:p>
        </w:tc>
      </w:tr>
    </w:tbl>
    <w:p w14:paraId="0F9568DD" w14:textId="77777777" w:rsidR="00C40F88" w:rsidRDefault="00C40F88" w:rsidP="00925C9F">
      <w:pPr>
        <w:jc w:val="both"/>
      </w:pPr>
    </w:p>
    <w:p w14:paraId="71E4920A" w14:textId="5189671E" w:rsidR="00C40F88" w:rsidRPr="002C197F" w:rsidRDefault="00C40F88" w:rsidP="00925C9F">
      <w:pPr>
        <w:jc w:val="both"/>
      </w:pPr>
      <w:r>
        <w:t>Sometimes during the exe</w:t>
      </w:r>
      <w:r w:rsidR="00146808">
        <w:t>cution of the matlab test file, a warning appear (</w:t>
      </w:r>
      <w:r w:rsidR="00146808" w:rsidRPr="00146808">
        <w:t>Warning: Failed to converge in 100 iterations for gmdistribution with 8 components</w:t>
      </w:r>
      <w:r w:rsidR="00146808">
        <w:t xml:space="preserve">), which indicate that the model failed to converge during the training. </w:t>
      </w:r>
      <w:commentRangeStart w:id="167"/>
      <w:r w:rsidR="00146808">
        <w:t>In this case, the results can vary a little bit</w:t>
      </w:r>
      <w:commentRangeEnd w:id="167"/>
      <w:r w:rsidR="00DB4C1D">
        <w:rPr>
          <w:rStyle w:val="CommentReference"/>
        </w:rPr>
        <w:commentReference w:id="167"/>
      </w:r>
      <w:r w:rsidR="00146808">
        <w:t>. The results indicated in table 2 are the mean of the accuracy of four executions.</w:t>
      </w:r>
    </w:p>
    <w:p w14:paraId="298385C9" w14:textId="77777777" w:rsidR="00F95017" w:rsidRPr="002C197F" w:rsidRDefault="00F95017" w:rsidP="00925C9F">
      <w:pPr>
        <w:pStyle w:val="Heading2"/>
        <w:numPr>
          <w:ilvl w:val="1"/>
          <w:numId w:val="8"/>
        </w:numPr>
        <w:jc w:val="both"/>
        <w:rPr>
          <w:rFonts w:ascii="Calibri" w:hAnsi="Calibri"/>
        </w:rPr>
      </w:pPr>
      <w:r w:rsidRPr="002C197F">
        <w:rPr>
          <w:rFonts w:ascii="Calibri" w:hAnsi="Calibri"/>
        </w:rPr>
        <w:t xml:space="preserve"> </w:t>
      </w:r>
      <w:bookmarkStart w:id="168" w:name="_Toc440535997"/>
      <w:r w:rsidRPr="002C197F">
        <w:rPr>
          <w:rFonts w:ascii="Calibri" w:hAnsi="Calibri"/>
        </w:rPr>
        <w:t>Adding more data</w:t>
      </w:r>
      <w:bookmarkEnd w:id="168"/>
    </w:p>
    <w:p w14:paraId="32884247" w14:textId="7636833C" w:rsidR="00F95017" w:rsidRPr="002C197F" w:rsidRDefault="00F95017" w:rsidP="00925C9F">
      <w:pPr>
        <w:jc w:val="both"/>
      </w:pPr>
      <w:r w:rsidRPr="002C197F">
        <w:t>Because of the lack of data (see table 1), eight other species with more data available were selected, having each six files per species</w:t>
      </w:r>
      <w:del w:id="169" w:author="Grassi Sara" w:date="2016-01-21T00:02:00Z">
        <w:r w:rsidRPr="002C197F" w:rsidDel="0081246E">
          <w:delText xml:space="preserve">. </w:delText>
        </w:r>
      </w:del>
      <w:r w:rsidR="001C7E11" w:rsidRPr="002C197F">
        <w:t xml:space="preserve">. </w:t>
      </w:r>
      <w:r w:rsidR="001C7E11">
        <w:t xml:space="preserve">We used a diagonal covariance matrix and a </w:t>
      </w:r>
      <w:r w:rsidR="001C7E11" w:rsidRPr="001C7E11">
        <w:t>number of Gaussians</w:t>
      </w:r>
      <w:r w:rsidR="001C7E11">
        <w:t xml:space="preserve"> of K = 8</w:t>
      </w:r>
      <w:r w:rsidR="001C7E11" w:rsidRPr="001C7E11">
        <w:t>.</w:t>
      </w:r>
      <w:r w:rsidR="001C7E11">
        <w:t xml:space="preserve"> </w:t>
      </w:r>
      <w:r w:rsidRPr="002C197F">
        <w:t>Note that the accuracy increases when increasing the amount of files per species (see table 3 and 4).</w:t>
      </w:r>
      <w:r w:rsidR="004A3F3F">
        <w:t xml:space="preserve"> The features </w:t>
      </w:r>
      <w:r w:rsidR="005309EF">
        <w:t xml:space="preserve">used </w:t>
      </w:r>
      <w:r w:rsidR="004A3F3F">
        <w:t xml:space="preserve">are </w:t>
      </w:r>
      <w:ins w:id="170" w:author="Grassi Sara" w:date="2016-01-22T11:27:00Z">
        <w:r w:rsidR="0080245D">
          <w:t xml:space="preserve">in </w:t>
        </w:r>
      </w:ins>
      <w:r w:rsidR="004A3F3F">
        <w:t>the file</w:t>
      </w:r>
      <w:r w:rsidR="005309EF">
        <w:t>s</w:t>
      </w:r>
      <w:r w:rsidR="004A3F3F">
        <w:t xml:space="preserve"> “data_fixed_6.mat” and “data_var</w:t>
      </w:r>
      <w:r w:rsidR="005309EF">
        <w:t>iable_6.mat”</w:t>
      </w:r>
      <w:ins w:id="171" w:author="Grassi Sara" w:date="2016-01-22T11:12:00Z">
        <w:r w:rsidR="007C07E8">
          <w:t xml:space="preserve"> (see section 6)</w:t>
        </w:r>
      </w:ins>
      <w:r w:rsidR="005309EF">
        <w:t>.</w:t>
      </w:r>
    </w:p>
    <w:p w14:paraId="3063638D" w14:textId="77777777" w:rsidR="00F95017" w:rsidRPr="002C197F" w:rsidRDefault="00F95017" w:rsidP="00925C9F">
      <w:pPr>
        <w:pStyle w:val="Caption"/>
        <w:keepNext/>
        <w:jc w:val="both"/>
      </w:pPr>
      <w:r w:rsidRPr="002C197F">
        <w:t xml:space="preserve">Table </w:t>
      </w:r>
      <w:fldSimple w:instr=" SEQ Table \* ARABIC ">
        <w:r w:rsidR="00917334">
          <w:rPr>
            <w:noProof/>
          </w:rPr>
          <w:t>3</w:t>
        </w:r>
      </w:fldSimple>
      <w:r w:rsidRPr="002C197F">
        <w:t>: Species used for the experiment leading to the results of table 4</w:t>
      </w:r>
    </w:p>
    <w:tbl>
      <w:tblPr>
        <w:tblStyle w:val="PlainTable4"/>
        <w:tblpPr w:leftFromText="141" w:rightFromText="141" w:vertAnchor="text" w:horzAnchor="margin" w:tblpY="229"/>
        <w:tblW w:w="3652" w:type="dxa"/>
        <w:tblLook w:val="04A0" w:firstRow="1" w:lastRow="0" w:firstColumn="1" w:lastColumn="0" w:noHBand="0" w:noVBand="1"/>
      </w:tblPr>
      <w:tblGrid>
        <w:gridCol w:w="2660"/>
        <w:gridCol w:w="992"/>
      </w:tblGrid>
      <w:tr w:rsidR="00F95017" w:rsidRPr="002C197F" w14:paraId="3C372B80" w14:textId="77777777" w:rsidTr="00411D4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6FEEF62E"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biguttulus</w:t>
            </w:r>
          </w:p>
        </w:tc>
        <w:tc>
          <w:tcPr>
            <w:tcW w:w="992" w:type="dxa"/>
            <w:noWrap/>
            <w:hideMark/>
          </w:tcPr>
          <w:p w14:paraId="3D673A5F"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6 files</w:t>
            </w:r>
          </w:p>
        </w:tc>
      </w:tr>
      <w:tr w:rsidR="00F95017" w:rsidRPr="002C197F" w14:paraId="1F7A7DE0"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B8C90F0"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Tettigonia cantans</w:t>
            </w:r>
          </w:p>
        </w:tc>
        <w:tc>
          <w:tcPr>
            <w:tcW w:w="992" w:type="dxa"/>
            <w:noWrap/>
            <w:hideMark/>
          </w:tcPr>
          <w:p w14:paraId="4AA10CF2"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E289F86"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93BCBAC"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Polysarcus denticauda</w:t>
            </w:r>
          </w:p>
        </w:tc>
        <w:tc>
          <w:tcPr>
            <w:tcW w:w="992" w:type="dxa"/>
            <w:noWrap/>
            <w:hideMark/>
          </w:tcPr>
          <w:p w14:paraId="46016265"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40700497"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77CA18F"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Gryllotalpa gryllotalpa</w:t>
            </w:r>
          </w:p>
        </w:tc>
        <w:tc>
          <w:tcPr>
            <w:tcW w:w="992" w:type="dxa"/>
            <w:noWrap/>
            <w:hideMark/>
          </w:tcPr>
          <w:p w14:paraId="434EC889"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E7A4E0F"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46CE003"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Pteronemobius heydenii</w:t>
            </w:r>
          </w:p>
        </w:tc>
        <w:tc>
          <w:tcPr>
            <w:tcW w:w="992" w:type="dxa"/>
            <w:noWrap/>
            <w:hideMark/>
          </w:tcPr>
          <w:p w14:paraId="7FDA8DAE"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0479B7E6"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5118D69"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parallelus</w:t>
            </w:r>
          </w:p>
        </w:tc>
        <w:tc>
          <w:tcPr>
            <w:tcW w:w="992" w:type="dxa"/>
            <w:noWrap/>
            <w:hideMark/>
          </w:tcPr>
          <w:p w14:paraId="7D6AC7A3"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1BC3C45"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4C909373"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Psophus stridulus</w:t>
            </w:r>
          </w:p>
        </w:tc>
        <w:tc>
          <w:tcPr>
            <w:tcW w:w="992" w:type="dxa"/>
            <w:noWrap/>
            <w:hideMark/>
          </w:tcPr>
          <w:p w14:paraId="617572A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792B99D"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5D610778"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Omocestus viridulus</w:t>
            </w:r>
          </w:p>
        </w:tc>
        <w:tc>
          <w:tcPr>
            <w:tcW w:w="992" w:type="dxa"/>
            <w:noWrap/>
            <w:hideMark/>
          </w:tcPr>
          <w:p w14:paraId="6E686FB7"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bl>
    <w:p w14:paraId="12E798E0" w14:textId="77777777" w:rsidR="00F95017" w:rsidRPr="002C197F" w:rsidRDefault="00F95017" w:rsidP="00925C9F">
      <w:pPr>
        <w:jc w:val="both"/>
      </w:pPr>
    </w:p>
    <w:p w14:paraId="59E07EDF" w14:textId="77777777" w:rsidR="00F95017" w:rsidRPr="002C197F" w:rsidRDefault="00F95017" w:rsidP="00925C9F">
      <w:pPr>
        <w:jc w:val="both"/>
      </w:pPr>
    </w:p>
    <w:p w14:paraId="14702561" w14:textId="77777777" w:rsidR="00F95017" w:rsidRPr="002C197F" w:rsidRDefault="00F95017" w:rsidP="00925C9F">
      <w:pPr>
        <w:jc w:val="both"/>
      </w:pPr>
    </w:p>
    <w:p w14:paraId="2D56B116" w14:textId="77777777" w:rsidR="00F95017" w:rsidRPr="002C197F" w:rsidRDefault="00F95017" w:rsidP="00925C9F">
      <w:pPr>
        <w:jc w:val="both"/>
      </w:pPr>
    </w:p>
    <w:p w14:paraId="71D47154" w14:textId="77777777" w:rsidR="00F95017" w:rsidRPr="002C197F" w:rsidRDefault="00F95017" w:rsidP="00925C9F">
      <w:pPr>
        <w:jc w:val="both"/>
      </w:pPr>
    </w:p>
    <w:p w14:paraId="7E0CA9A2" w14:textId="77777777" w:rsidR="00F95017" w:rsidRPr="002C197F" w:rsidRDefault="00F95017" w:rsidP="00925C9F">
      <w:pPr>
        <w:jc w:val="both"/>
      </w:pPr>
    </w:p>
    <w:p w14:paraId="46D4B173" w14:textId="59047A88" w:rsidR="00F95017" w:rsidRPr="002C197F" w:rsidRDefault="00F95017" w:rsidP="00925C9F">
      <w:pPr>
        <w:pStyle w:val="Caption"/>
        <w:keepNext/>
        <w:jc w:val="both"/>
      </w:pPr>
      <w:r w:rsidRPr="002C197F">
        <w:t xml:space="preserve">Table </w:t>
      </w:r>
      <w:fldSimple w:instr=" SEQ Table \* ARABIC ">
        <w:r w:rsidR="00917334">
          <w:rPr>
            <w:noProof/>
          </w:rPr>
          <w:t>4</w:t>
        </w:r>
      </w:fldSimple>
      <w:r w:rsidRPr="002C197F">
        <w:t>: Accuracy depending of the testing method used</w:t>
      </w:r>
      <w:ins w:id="172" w:author="Grassi Sara" w:date="2016-01-22T11:12:00Z">
        <w:r w:rsidR="00F73628">
          <w:t xml:space="preserve">, and species </w:t>
        </w:r>
      </w:ins>
      <w:del w:id="173" w:author="Grassi Sara" w:date="2016-01-22T11:12:00Z">
        <w:r w:rsidRPr="002C197F" w:rsidDel="00F73628">
          <w:delText xml:space="preserve"> </w:delText>
        </w:r>
      </w:del>
      <w:r w:rsidRPr="002C197F">
        <w:t>with more data</w:t>
      </w:r>
    </w:p>
    <w:tbl>
      <w:tblPr>
        <w:tblStyle w:val="GridTable5Dark-Accent6"/>
        <w:tblW w:w="0" w:type="auto"/>
        <w:tblLook w:val="04A0" w:firstRow="1" w:lastRow="0" w:firstColumn="1" w:lastColumn="0" w:noHBand="0" w:noVBand="1"/>
      </w:tblPr>
      <w:tblGrid>
        <w:gridCol w:w="2926"/>
        <w:gridCol w:w="2927"/>
        <w:gridCol w:w="2927"/>
      </w:tblGrid>
      <w:tr w:rsidR="00F95017" w:rsidRPr="002C197F" w14:paraId="3E774AE6"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8A85D85" w14:textId="77777777" w:rsidR="00F95017" w:rsidRPr="002C197F" w:rsidRDefault="00F95017" w:rsidP="00925C9F">
            <w:pPr>
              <w:jc w:val="both"/>
            </w:pPr>
          </w:p>
        </w:tc>
        <w:tc>
          <w:tcPr>
            <w:tcW w:w="2927" w:type="dxa"/>
          </w:tcPr>
          <w:p w14:paraId="1E18A1D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206805D"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13052310"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1812E9A" w14:textId="77777777" w:rsidR="00F95017" w:rsidRPr="002C197F" w:rsidRDefault="00F95017" w:rsidP="00925C9F">
            <w:pPr>
              <w:jc w:val="both"/>
            </w:pPr>
            <w:r w:rsidRPr="002C197F">
              <w:t>All versus all</w:t>
            </w:r>
          </w:p>
        </w:tc>
        <w:tc>
          <w:tcPr>
            <w:tcW w:w="2927" w:type="dxa"/>
          </w:tcPr>
          <w:p w14:paraId="53E583A4"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26F7FF2D" w14:textId="66CBF77F" w:rsidR="00F95017" w:rsidRPr="002C197F" w:rsidRDefault="009E092B" w:rsidP="00925C9F">
            <w:pPr>
              <w:jc w:val="both"/>
              <w:cnfStyle w:val="000000100000" w:firstRow="0" w:lastRow="0" w:firstColumn="0" w:lastColumn="0" w:oddVBand="0" w:evenVBand="0" w:oddHBand="1" w:evenHBand="0" w:firstRowFirstColumn="0" w:firstRowLastColumn="0" w:lastRowFirstColumn="0" w:lastRowLastColumn="0"/>
            </w:pPr>
            <w:r>
              <w:t>100</w:t>
            </w:r>
            <w:r w:rsidR="00F95017" w:rsidRPr="002C197F">
              <w:t xml:space="preserve"> %</w:t>
            </w:r>
          </w:p>
        </w:tc>
      </w:tr>
      <w:tr w:rsidR="00F95017" w:rsidRPr="002C197F" w14:paraId="6A1B0C1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471EDBC1" w14:textId="77777777" w:rsidR="00F95017" w:rsidRPr="002C197F" w:rsidRDefault="00F95017" w:rsidP="00925C9F">
            <w:pPr>
              <w:jc w:val="both"/>
            </w:pPr>
            <w:r w:rsidRPr="002C197F">
              <w:t>Cross validation</w:t>
            </w:r>
          </w:p>
        </w:tc>
        <w:tc>
          <w:tcPr>
            <w:tcW w:w="2927" w:type="dxa"/>
          </w:tcPr>
          <w:p w14:paraId="05E144C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2E18024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r>
      <w:tr w:rsidR="00F95017" w:rsidRPr="002C197F" w14:paraId="0D1C72DD"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AAAD892" w14:textId="77777777" w:rsidR="00F95017" w:rsidRPr="002C197F" w:rsidRDefault="00F95017" w:rsidP="00925C9F">
            <w:pPr>
              <w:jc w:val="both"/>
            </w:pPr>
            <w:r w:rsidRPr="002C197F">
              <w:t>One versus all</w:t>
            </w:r>
          </w:p>
        </w:tc>
        <w:tc>
          <w:tcPr>
            <w:tcW w:w="2927" w:type="dxa"/>
          </w:tcPr>
          <w:p w14:paraId="77431E32" w14:textId="2F1FCC36" w:rsidR="00F95017" w:rsidRPr="002C197F" w:rsidRDefault="00BB16B1" w:rsidP="00925C9F">
            <w:pPr>
              <w:jc w:val="both"/>
              <w:cnfStyle w:val="000000100000" w:firstRow="0" w:lastRow="0" w:firstColumn="0" w:lastColumn="0" w:oddVBand="0" w:evenVBand="0" w:oddHBand="1" w:evenHBand="0" w:firstRowFirstColumn="0" w:firstRowLastColumn="0" w:lastRowFirstColumn="0" w:lastRowLastColumn="0"/>
            </w:pPr>
            <w:r>
              <w:t>69.8</w:t>
            </w:r>
            <w:r w:rsidR="00F95017" w:rsidRPr="002C197F">
              <w:t xml:space="preserve"> %</w:t>
            </w:r>
          </w:p>
        </w:tc>
        <w:tc>
          <w:tcPr>
            <w:tcW w:w="2927" w:type="dxa"/>
          </w:tcPr>
          <w:p w14:paraId="64EA571A" w14:textId="300B4B0A" w:rsidR="00F95017" w:rsidRPr="002C197F" w:rsidRDefault="00C40F88" w:rsidP="00925C9F">
            <w:pPr>
              <w:jc w:val="both"/>
              <w:cnfStyle w:val="000000100000" w:firstRow="0" w:lastRow="0" w:firstColumn="0" w:lastColumn="0" w:oddVBand="0" w:evenVBand="0" w:oddHBand="1" w:evenHBand="0" w:firstRowFirstColumn="0" w:firstRowLastColumn="0" w:lastRowFirstColumn="0" w:lastRowLastColumn="0"/>
            </w:pPr>
            <w:r>
              <w:t>80.7</w:t>
            </w:r>
            <w:r w:rsidR="00F95017" w:rsidRPr="002C197F">
              <w:t xml:space="preserve"> %</w:t>
            </w:r>
          </w:p>
        </w:tc>
      </w:tr>
    </w:tbl>
    <w:p w14:paraId="52212800" w14:textId="77777777" w:rsidR="00715F1C" w:rsidRDefault="00715F1C" w:rsidP="00925C9F">
      <w:pPr>
        <w:jc w:val="both"/>
      </w:pPr>
    </w:p>
    <w:p w14:paraId="41C04F74" w14:textId="7D3E04FB" w:rsidR="00146808" w:rsidRPr="002C197F" w:rsidRDefault="00146808" w:rsidP="00925C9F">
      <w:pPr>
        <w:jc w:val="both"/>
      </w:pPr>
      <w:r>
        <w:t>Sometimes during the execution of the matlab test file, a warning appear (</w:t>
      </w:r>
      <w:r w:rsidRPr="00146808">
        <w:t>Warning: Failed to converge in 100 iterations for gmdistribution with 8 components</w:t>
      </w:r>
      <w:r>
        <w:t xml:space="preserve">), which </w:t>
      </w:r>
      <w:r>
        <w:lastRenderedPageBreak/>
        <w:t xml:space="preserve">indicate that the model failed to converge during the training. </w:t>
      </w:r>
      <w:commentRangeStart w:id="174"/>
      <w:r>
        <w:t>In this case, the results can vary a little bit.</w:t>
      </w:r>
      <w:commentRangeEnd w:id="174"/>
      <w:r w:rsidR="00AB358C">
        <w:rPr>
          <w:rStyle w:val="CommentReference"/>
        </w:rPr>
        <w:commentReference w:id="174"/>
      </w:r>
      <w:r>
        <w:t xml:space="preserve"> The results indicated in table 4 are the mean of the accuracy of four executions.</w:t>
      </w:r>
    </w:p>
    <w:p w14:paraId="11F6BD13" w14:textId="77777777" w:rsidR="00146808" w:rsidRDefault="00146808" w:rsidP="00925C9F">
      <w:pPr>
        <w:jc w:val="both"/>
      </w:pPr>
    </w:p>
    <w:p w14:paraId="5E4C4A87" w14:textId="77777777" w:rsidR="000F0897" w:rsidRDefault="000F0897" w:rsidP="00925C9F">
      <w:pPr>
        <w:jc w:val="both"/>
      </w:pPr>
    </w:p>
    <w:p w14:paraId="197E4E3A" w14:textId="77777777" w:rsidR="009E092B" w:rsidRPr="002C197F" w:rsidRDefault="009E092B" w:rsidP="00925C9F">
      <w:pPr>
        <w:jc w:val="both"/>
      </w:pPr>
    </w:p>
    <w:p w14:paraId="236E0154" w14:textId="77777777" w:rsidR="00F95017" w:rsidRPr="002C197F" w:rsidRDefault="00F95017" w:rsidP="00925C9F">
      <w:pPr>
        <w:pStyle w:val="Heading2"/>
        <w:numPr>
          <w:ilvl w:val="1"/>
          <w:numId w:val="8"/>
        </w:numPr>
        <w:jc w:val="both"/>
        <w:rPr>
          <w:rFonts w:ascii="Calibri" w:hAnsi="Calibri"/>
        </w:rPr>
      </w:pPr>
      <w:r w:rsidRPr="002C197F">
        <w:rPr>
          <w:rFonts w:ascii="Calibri" w:hAnsi="Calibri"/>
        </w:rPr>
        <w:t xml:space="preserve"> </w:t>
      </w:r>
      <w:bookmarkStart w:id="175" w:name="_Toc440535998"/>
      <w:r w:rsidRPr="002C197F">
        <w:rPr>
          <w:rFonts w:ascii="Calibri" w:hAnsi="Calibri"/>
        </w:rPr>
        <w:t>Confusion matrix</w:t>
      </w:r>
      <w:bookmarkEnd w:id="175"/>
    </w:p>
    <w:p w14:paraId="4E35C988" w14:textId="77777777" w:rsidR="00F95017" w:rsidRPr="002C197F" w:rsidRDefault="00F95017" w:rsidP="00925C9F">
      <w:pPr>
        <w:jc w:val="both"/>
      </w:pPr>
      <w:r w:rsidRPr="002C197F">
        <w:t>The confusion matrix is a representation of the well classified individuals. On the top are the true labels of the species and on the left are the labels predicted by the classifier.</w:t>
      </w:r>
    </w:p>
    <w:p w14:paraId="2C0B93DD" w14:textId="6D4059E2" w:rsidR="006A1F7C" w:rsidRDefault="00F95017" w:rsidP="00925C9F">
      <w:pPr>
        <w:jc w:val="both"/>
      </w:pPr>
      <w:r w:rsidRPr="002C197F">
        <w:t xml:space="preserve">For example, one can see </w:t>
      </w:r>
      <w:r w:rsidR="00B05E66">
        <w:t>in</w:t>
      </w:r>
      <w:r w:rsidR="00B05E66" w:rsidRPr="002C197F">
        <w:t xml:space="preserve"> </w:t>
      </w:r>
      <w:r w:rsidRPr="002C197F">
        <w:t xml:space="preserve">table 5 that the </w:t>
      </w:r>
      <w:r w:rsidR="009A5759" w:rsidRPr="009A5759">
        <w:rPr>
          <w:rFonts w:eastAsia="Times New Roman" w:cs="Times New Roman"/>
          <w:color w:val="000000"/>
          <w:sz w:val="22"/>
        </w:rPr>
        <w:t>Tettigonia cantans</w:t>
      </w:r>
      <w:r w:rsidR="009A5759" w:rsidRPr="002C197F">
        <w:t xml:space="preserve"> </w:t>
      </w:r>
      <w:r w:rsidR="009A5759">
        <w:t xml:space="preserve">is classified 50 </w:t>
      </w:r>
      <w:r w:rsidRPr="002C197F">
        <w:t xml:space="preserve">% of the time correctly, 17% of the time as </w:t>
      </w:r>
      <w:r w:rsidR="009A5759" w:rsidRPr="009A5759">
        <w:rPr>
          <w:rFonts w:eastAsia="Times New Roman" w:cs="Times New Roman"/>
          <w:color w:val="000000"/>
          <w:sz w:val="22"/>
        </w:rPr>
        <w:t>Polysarcus denticauda</w:t>
      </w:r>
      <w:r w:rsidR="009A5759" w:rsidRPr="002C197F">
        <w:t xml:space="preserve"> </w:t>
      </w:r>
      <w:r w:rsidR="009A5759">
        <w:t>and 33</w:t>
      </w:r>
      <w:r w:rsidRPr="002C197F">
        <w:t xml:space="preserve">% as </w:t>
      </w:r>
      <w:r w:rsidR="009A5759" w:rsidRPr="009A5759">
        <w:rPr>
          <w:rFonts w:eastAsia="Times New Roman" w:cs="Times New Roman"/>
          <w:color w:val="000000"/>
          <w:sz w:val="22"/>
        </w:rPr>
        <w:t>Omocestus viridulus</w:t>
      </w:r>
      <w:r w:rsidRPr="002C197F">
        <w:t xml:space="preserve">. So there is </w:t>
      </w:r>
      <w:del w:id="176" w:author="Grassi Sara" w:date="2016-01-22T11:14:00Z">
        <w:r w:rsidRPr="002C197F" w:rsidDel="00C60233">
          <w:delText>a</w:delText>
        </w:r>
        <w:r w:rsidR="009A5759" w:rsidDel="00C60233">
          <w:delText xml:space="preserve"> little</w:delText>
        </w:r>
        <w:r w:rsidRPr="002C197F" w:rsidDel="00C60233">
          <w:delText xml:space="preserve"> </w:delText>
        </w:r>
      </w:del>
      <w:r w:rsidRPr="002C197F">
        <w:t>confusion with this species.</w:t>
      </w:r>
      <w:r w:rsidR="006A1F7C">
        <w:t xml:space="preserve"> </w:t>
      </w:r>
    </w:p>
    <w:p w14:paraId="7C8CDFE5" w14:textId="7D023EB2" w:rsidR="00F95017" w:rsidRPr="006A1F7C" w:rsidRDefault="006A1F7C" w:rsidP="00925C9F">
      <w:pPr>
        <w:jc w:val="both"/>
      </w:pPr>
      <w:commentRangeStart w:id="177"/>
      <w:r>
        <w:t xml:space="preserve">Because of the “failed to converge” matlab error, the confusion matrix can vary a little bit. </w:t>
      </w:r>
      <w:commentRangeEnd w:id="177"/>
      <w:r w:rsidR="006203F1">
        <w:rPr>
          <w:rStyle w:val="CommentReference"/>
        </w:rPr>
        <w:commentReference w:id="177"/>
      </w:r>
      <w:r w:rsidR="00F95017" w:rsidRPr="002C197F">
        <w:t xml:space="preserve">The table 5 is the confusion matrix when using the fixed frame-length method </w:t>
      </w:r>
      <w:r>
        <w:t xml:space="preserve">(when we got </w:t>
      </w:r>
      <w:r w:rsidR="00FE203C">
        <w:rPr>
          <w:rFonts w:eastAsia="Times New Roman" w:cs="Times New Roman"/>
          <w:color w:val="000000"/>
          <w:sz w:val="22"/>
        </w:rPr>
        <w:t>68.75</w:t>
      </w:r>
      <w:r>
        <w:rPr>
          <w:rFonts w:eastAsia="Times New Roman" w:cs="Times New Roman"/>
          <w:color w:val="000000"/>
          <w:sz w:val="22"/>
        </w:rPr>
        <w:t xml:space="preserve"> %</w:t>
      </w:r>
      <w:r>
        <w:t xml:space="preserve">) </w:t>
      </w:r>
      <w:r w:rsidR="00F95017" w:rsidRPr="002C197F">
        <w:t>and the table 6 is when using the variable</w:t>
      </w:r>
      <w:r w:rsidR="0045159C">
        <w:t xml:space="preserve"> frame</w:t>
      </w:r>
      <w:r w:rsidR="00F95017" w:rsidRPr="002C197F">
        <w:t>-length method</w:t>
      </w:r>
      <w:r>
        <w:t xml:space="preserve"> (when we got </w:t>
      </w:r>
      <w:r w:rsidRPr="006A1F7C">
        <w:rPr>
          <w:rFonts w:eastAsia="Times New Roman" w:cs="Times New Roman"/>
          <w:color w:val="000000"/>
          <w:sz w:val="22"/>
        </w:rPr>
        <w:t>79.16</w:t>
      </w:r>
      <w:r>
        <w:rPr>
          <w:rFonts w:eastAsia="Times New Roman" w:cs="Times New Roman"/>
          <w:color w:val="000000"/>
          <w:sz w:val="22"/>
        </w:rPr>
        <w:t xml:space="preserve"> %</w:t>
      </w:r>
      <w:r>
        <w:t>)</w:t>
      </w:r>
      <w:r w:rsidR="00F95017" w:rsidRPr="002C197F">
        <w:t>.</w:t>
      </w:r>
      <w:r w:rsidR="001C7E11">
        <w:t xml:space="preserve"> In both cases we used “one-versus-all” validation, a diagonal covariance matrix and a </w:t>
      </w:r>
      <w:r w:rsidR="001C7E11" w:rsidRPr="001C7E11">
        <w:t>number of Gaussians</w:t>
      </w:r>
      <w:r w:rsidR="001C7E11">
        <w:t xml:space="preserve"> of K = 8</w:t>
      </w:r>
      <w:r w:rsidR="001C7E11" w:rsidRPr="001C7E11">
        <w:t>.</w:t>
      </w:r>
    </w:p>
    <w:p w14:paraId="43765C0A" w14:textId="77777777" w:rsidR="00F95017" w:rsidRPr="002C197F" w:rsidRDefault="00F95017" w:rsidP="00925C9F">
      <w:pPr>
        <w:jc w:val="both"/>
      </w:pPr>
      <w:r w:rsidRPr="002C197F">
        <w:t>By looking at the two confusion matrices, it seems that the Chortippus parallelus has recognition problems. Possible reasons may be:</w:t>
      </w:r>
    </w:p>
    <w:p w14:paraId="2EB5B6CA" w14:textId="77777777" w:rsidR="00F95017" w:rsidRPr="002C197F" w:rsidRDefault="00F95017" w:rsidP="00925C9F">
      <w:pPr>
        <w:pStyle w:val="ListParagraph"/>
        <w:numPr>
          <w:ilvl w:val="0"/>
          <w:numId w:val="15"/>
        </w:numPr>
        <w:jc w:val="both"/>
      </w:pPr>
      <w:r w:rsidRPr="002C197F">
        <w:t>The features chosen do not allow discrimination between these species (the variance within individuals of the same species is equivalent to the variance between individuals of different species).</w:t>
      </w:r>
    </w:p>
    <w:p w14:paraId="0C321DFB" w14:textId="77777777" w:rsidR="00F95017" w:rsidRPr="002C197F" w:rsidRDefault="00F95017" w:rsidP="00925C9F">
      <w:pPr>
        <w:pStyle w:val="ListParagraph"/>
        <w:numPr>
          <w:ilvl w:val="0"/>
          <w:numId w:val="15"/>
        </w:numPr>
        <w:jc w:val="both"/>
      </w:pPr>
      <w:r w:rsidRPr="002C197F">
        <w:t>The amount of data is not enough for producing good models.</w:t>
      </w:r>
    </w:p>
    <w:p w14:paraId="2A4E3739" w14:textId="630B287E" w:rsidR="00F95017" w:rsidRPr="00F95017" w:rsidRDefault="00F95017" w:rsidP="00925C9F">
      <w:pPr>
        <w:pStyle w:val="ListParagraph"/>
        <w:numPr>
          <w:ilvl w:val="0"/>
          <w:numId w:val="15"/>
        </w:numPr>
        <w:jc w:val="both"/>
      </w:pPr>
      <w:r w:rsidRPr="002C197F">
        <w:t>There is a problem with some of the recording of the species (mismatch of recording conditions, other songs, background noise).</w:t>
      </w:r>
    </w:p>
    <w:p w14:paraId="15A9512A" w14:textId="1E0C7D91" w:rsidR="00F95017" w:rsidRPr="002C197F" w:rsidRDefault="00F95017" w:rsidP="00925C9F">
      <w:pPr>
        <w:pStyle w:val="Caption"/>
        <w:keepNext/>
        <w:jc w:val="both"/>
      </w:pPr>
      <w:r w:rsidRPr="002C197F">
        <w:lastRenderedPageBreak/>
        <w:t xml:space="preserve">Table </w:t>
      </w:r>
      <w:fldSimple w:instr=" SEQ Table \* ARABIC ">
        <w:r w:rsidR="00917334">
          <w:rPr>
            <w:noProof/>
          </w:rPr>
          <w:t>5</w:t>
        </w:r>
      </w:fldSimple>
      <w:r w:rsidRPr="002C197F">
        <w:t xml:space="preserve">: Confusion matrix using </w:t>
      </w:r>
      <w:r w:rsidR="00500B8B">
        <w:t xml:space="preserve">the </w:t>
      </w:r>
      <w:r w:rsidRPr="002C197F">
        <w:t>fixed</w:t>
      </w:r>
      <w:r w:rsidR="00500B8B">
        <w:t>-</w:t>
      </w:r>
      <w:r w:rsidRPr="002C197F">
        <w:t xml:space="preserve">frame </w:t>
      </w:r>
      <w:r w:rsidR="00892850">
        <w:t xml:space="preserve">length </w:t>
      </w:r>
      <w:r w:rsidRPr="002C197F">
        <w:t>method</w:t>
      </w:r>
    </w:p>
    <w:tbl>
      <w:tblPr>
        <w:tblW w:w="8600" w:type="dxa"/>
        <w:tblInd w:w="70" w:type="dxa"/>
        <w:tblCellMar>
          <w:left w:w="70" w:type="dxa"/>
          <w:right w:w="70" w:type="dxa"/>
        </w:tblCellMar>
        <w:tblLook w:val="04A0" w:firstRow="1" w:lastRow="0" w:firstColumn="1" w:lastColumn="0" w:noHBand="0" w:noVBand="1"/>
      </w:tblPr>
      <w:tblGrid>
        <w:gridCol w:w="630"/>
        <w:gridCol w:w="2514"/>
        <w:gridCol w:w="682"/>
        <w:gridCol w:w="682"/>
        <w:gridCol w:w="682"/>
        <w:gridCol w:w="682"/>
        <w:gridCol w:w="682"/>
        <w:gridCol w:w="682"/>
        <w:gridCol w:w="682"/>
        <w:gridCol w:w="682"/>
      </w:tblGrid>
      <w:tr w:rsidR="00F95017" w:rsidRPr="002C197F" w14:paraId="3695B890" w14:textId="77777777" w:rsidTr="00411D4C">
        <w:trPr>
          <w:trHeight w:val="2439"/>
        </w:trPr>
        <w:tc>
          <w:tcPr>
            <w:tcW w:w="630" w:type="dxa"/>
            <w:tcBorders>
              <w:top w:val="nil"/>
              <w:left w:val="nil"/>
              <w:bottom w:val="nil"/>
              <w:right w:val="nil"/>
            </w:tcBorders>
            <w:shd w:val="clear" w:color="auto" w:fill="auto"/>
            <w:noWrap/>
            <w:vAlign w:val="bottom"/>
            <w:hideMark/>
          </w:tcPr>
          <w:p w14:paraId="1B9B685D" w14:textId="77777777" w:rsidR="00F95017" w:rsidRPr="002C197F" w:rsidRDefault="00F95017" w:rsidP="00925C9F">
            <w:pPr>
              <w:spacing w:after="0" w:line="240" w:lineRule="auto"/>
              <w:jc w:val="both"/>
              <w:rPr>
                <w:rFonts w:eastAsia="Times New Roman" w:cs="Times New Roman"/>
                <w:sz w:val="20"/>
                <w:szCs w:val="24"/>
              </w:rPr>
            </w:pPr>
          </w:p>
        </w:tc>
        <w:tc>
          <w:tcPr>
            <w:tcW w:w="2514" w:type="dxa"/>
            <w:tcBorders>
              <w:top w:val="nil"/>
              <w:left w:val="nil"/>
              <w:bottom w:val="nil"/>
              <w:right w:val="nil"/>
            </w:tcBorders>
            <w:shd w:val="clear" w:color="auto" w:fill="auto"/>
            <w:noWrap/>
            <w:vAlign w:val="bottom"/>
            <w:hideMark/>
          </w:tcPr>
          <w:p w14:paraId="33FF82CA" w14:textId="77777777" w:rsidR="00F95017" w:rsidRPr="002C197F" w:rsidRDefault="00F95017" w:rsidP="00925C9F">
            <w:pPr>
              <w:spacing w:after="0" w:line="240" w:lineRule="auto"/>
              <w:jc w:val="both"/>
              <w:rPr>
                <w:rFonts w:eastAsia="Times New Roman" w:cs="Times New Roman"/>
                <w:sz w:val="20"/>
                <w:szCs w:val="20"/>
              </w:rPr>
            </w:pPr>
          </w:p>
        </w:tc>
        <w:tc>
          <w:tcPr>
            <w:tcW w:w="682" w:type="dxa"/>
            <w:tcBorders>
              <w:top w:val="nil"/>
              <w:left w:val="nil"/>
              <w:bottom w:val="nil"/>
              <w:right w:val="nil"/>
            </w:tcBorders>
            <w:shd w:val="clear" w:color="auto" w:fill="auto"/>
            <w:noWrap/>
            <w:textDirection w:val="btLr"/>
            <w:vAlign w:val="bottom"/>
            <w:hideMark/>
          </w:tcPr>
          <w:p w14:paraId="6C495267"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82" w:type="dxa"/>
            <w:tcBorders>
              <w:top w:val="nil"/>
              <w:left w:val="nil"/>
              <w:bottom w:val="nil"/>
              <w:right w:val="nil"/>
            </w:tcBorders>
            <w:shd w:val="clear" w:color="auto" w:fill="auto"/>
            <w:noWrap/>
            <w:textDirection w:val="btLr"/>
            <w:vAlign w:val="bottom"/>
            <w:hideMark/>
          </w:tcPr>
          <w:p w14:paraId="53EB1D26"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82" w:type="dxa"/>
            <w:tcBorders>
              <w:top w:val="nil"/>
              <w:left w:val="nil"/>
              <w:bottom w:val="nil"/>
              <w:right w:val="nil"/>
            </w:tcBorders>
            <w:shd w:val="clear" w:color="auto" w:fill="auto"/>
            <w:noWrap/>
            <w:textDirection w:val="btLr"/>
            <w:vAlign w:val="bottom"/>
            <w:hideMark/>
          </w:tcPr>
          <w:p w14:paraId="7DCA0BA6"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82" w:type="dxa"/>
            <w:tcBorders>
              <w:top w:val="nil"/>
              <w:left w:val="nil"/>
              <w:bottom w:val="nil"/>
              <w:right w:val="nil"/>
            </w:tcBorders>
            <w:shd w:val="clear" w:color="auto" w:fill="auto"/>
            <w:noWrap/>
            <w:textDirection w:val="btLr"/>
            <w:vAlign w:val="bottom"/>
            <w:hideMark/>
          </w:tcPr>
          <w:p w14:paraId="4B2DDF2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82" w:type="dxa"/>
            <w:tcBorders>
              <w:top w:val="nil"/>
              <w:left w:val="nil"/>
              <w:bottom w:val="nil"/>
              <w:right w:val="nil"/>
            </w:tcBorders>
            <w:shd w:val="clear" w:color="auto" w:fill="auto"/>
            <w:noWrap/>
            <w:textDirection w:val="btLr"/>
            <w:vAlign w:val="bottom"/>
            <w:hideMark/>
          </w:tcPr>
          <w:p w14:paraId="39D5F0B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82" w:type="dxa"/>
            <w:tcBorders>
              <w:top w:val="nil"/>
              <w:left w:val="nil"/>
              <w:bottom w:val="nil"/>
              <w:right w:val="nil"/>
            </w:tcBorders>
            <w:shd w:val="clear" w:color="auto" w:fill="auto"/>
            <w:noWrap/>
            <w:textDirection w:val="btLr"/>
            <w:vAlign w:val="bottom"/>
            <w:hideMark/>
          </w:tcPr>
          <w:p w14:paraId="5F7FB23B"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82" w:type="dxa"/>
            <w:tcBorders>
              <w:top w:val="nil"/>
              <w:left w:val="nil"/>
              <w:bottom w:val="nil"/>
              <w:right w:val="nil"/>
            </w:tcBorders>
            <w:shd w:val="clear" w:color="auto" w:fill="auto"/>
            <w:noWrap/>
            <w:textDirection w:val="btLr"/>
            <w:vAlign w:val="bottom"/>
            <w:hideMark/>
          </w:tcPr>
          <w:p w14:paraId="40E56BE8"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82" w:type="dxa"/>
            <w:tcBorders>
              <w:top w:val="nil"/>
              <w:left w:val="nil"/>
              <w:bottom w:val="nil"/>
              <w:right w:val="nil"/>
            </w:tcBorders>
            <w:shd w:val="clear" w:color="auto" w:fill="auto"/>
            <w:noWrap/>
            <w:textDirection w:val="btLr"/>
            <w:vAlign w:val="bottom"/>
            <w:hideMark/>
          </w:tcPr>
          <w:p w14:paraId="3C698164"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r>
      <w:tr w:rsidR="00025A44" w:rsidRPr="002C197F" w14:paraId="7385B882" w14:textId="77777777" w:rsidTr="001238B2">
        <w:trPr>
          <w:trHeight w:val="330"/>
        </w:trPr>
        <w:tc>
          <w:tcPr>
            <w:tcW w:w="630" w:type="dxa"/>
            <w:vMerge w:val="restart"/>
            <w:tcBorders>
              <w:top w:val="nil"/>
              <w:left w:val="nil"/>
              <w:bottom w:val="nil"/>
              <w:right w:val="nil"/>
            </w:tcBorders>
            <w:shd w:val="clear" w:color="auto" w:fill="auto"/>
            <w:noWrap/>
            <w:textDirection w:val="btLr"/>
            <w:vAlign w:val="bottom"/>
            <w:hideMark/>
          </w:tcPr>
          <w:p w14:paraId="28D640FC"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predicted label</w:t>
            </w:r>
          </w:p>
        </w:tc>
        <w:tc>
          <w:tcPr>
            <w:tcW w:w="2514" w:type="dxa"/>
            <w:tcBorders>
              <w:top w:val="nil"/>
              <w:left w:val="nil"/>
              <w:bottom w:val="nil"/>
              <w:right w:val="nil"/>
            </w:tcBorders>
            <w:shd w:val="clear" w:color="auto" w:fill="auto"/>
            <w:noWrap/>
            <w:vAlign w:val="bottom"/>
            <w:hideMark/>
          </w:tcPr>
          <w:p w14:paraId="3E87C0C4"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82" w:type="dxa"/>
            <w:tcBorders>
              <w:top w:val="nil"/>
              <w:left w:val="nil"/>
              <w:bottom w:val="nil"/>
              <w:right w:val="nil"/>
            </w:tcBorders>
            <w:shd w:val="clear" w:color="000000" w:fill="CAE8D4"/>
            <w:noWrap/>
            <w:vAlign w:val="bottom"/>
            <w:hideMark/>
          </w:tcPr>
          <w:p w14:paraId="78FAE209" w14:textId="0777A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FCFCFF"/>
            <w:noWrap/>
            <w:vAlign w:val="bottom"/>
            <w:hideMark/>
          </w:tcPr>
          <w:p w14:paraId="4BBE745F" w14:textId="1FB47B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833926" w14:textId="7EA3270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9346270" w14:textId="08D225E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9B1314A" w14:textId="42122E8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BCAC1C" w14:textId="55654A0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7A23B244" w14:textId="06B7C8D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B0DDBD"/>
            <w:noWrap/>
            <w:vAlign w:val="bottom"/>
            <w:hideMark/>
          </w:tcPr>
          <w:p w14:paraId="467AE3E6" w14:textId="47F0440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r>
      <w:tr w:rsidR="00025A44" w:rsidRPr="002C197F" w14:paraId="09551720" w14:textId="77777777" w:rsidTr="001238B2">
        <w:trPr>
          <w:trHeight w:val="330"/>
        </w:trPr>
        <w:tc>
          <w:tcPr>
            <w:tcW w:w="630" w:type="dxa"/>
            <w:vMerge/>
            <w:tcBorders>
              <w:top w:val="nil"/>
              <w:left w:val="nil"/>
              <w:bottom w:val="nil"/>
              <w:right w:val="nil"/>
            </w:tcBorders>
            <w:vAlign w:val="center"/>
            <w:hideMark/>
          </w:tcPr>
          <w:p w14:paraId="6C0437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78DCC480"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82" w:type="dxa"/>
            <w:tcBorders>
              <w:top w:val="nil"/>
              <w:left w:val="nil"/>
              <w:bottom w:val="nil"/>
              <w:right w:val="nil"/>
            </w:tcBorders>
            <w:shd w:val="clear" w:color="000000" w:fill="FCFCFF"/>
            <w:noWrap/>
            <w:vAlign w:val="bottom"/>
            <w:hideMark/>
          </w:tcPr>
          <w:p w14:paraId="486B6267" w14:textId="2A92AA9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B0DDBD"/>
            <w:noWrap/>
            <w:vAlign w:val="bottom"/>
            <w:hideMark/>
          </w:tcPr>
          <w:p w14:paraId="5AAAE5A7" w14:textId="195F0A3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9392882" w14:textId="14B2788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50D3F232" w14:textId="69B52DD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FF4260" w14:textId="03A028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A25163" w14:textId="3277CBB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2192E31" w14:textId="0C9B4B2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6B0DBE94" w14:textId="5A40276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r>
      <w:tr w:rsidR="00025A44" w:rsidRPr="002C197F" w14:paraId="7006650E" w14:textId="77777777" w:rsidTr="001238B2">
        <w:trPr>
          <w:trHeight w:val="330"/>
        </w:trPr>
        <w:tc>
          <w:tcPr>
            <w:tcW w:w="630" w:type="dxa"/>
            <w:vMerge/>
            <w:tcBorders>
              <w:top w:val="nil"/>
              <w:left w:val="nil"/>
              <w:bottom w:val="nil"/>
              <w:right w:val="nil"/>
            </w:tcBorders>
            <w:vAlign w:val="center"/>
            <w:hideMark/>
          </w:tcPr>
          <w:p w14:paraId="2064D4B5"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5740F26D"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82" w:type="dxa"/>
            <w:tcBorders>
              <w:top w:val="nil"/>
              <w:left w:val="nil"/>
              <w:bottom w:val="nil"/>
              <w:right w:val="nil"/>
            </w:tcBorders>
            <w:shd w:val="clear" w:color="000000" w:fill="FCFCFF"/>
            <w:noWrap/>
            <w:vAlign w:val="bottom"/>
            <w:hideMark/>
          </w:tcPr>
          <w:p w14:paraId="71A13528" w14:textId="148360F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0813F82" w14:textId="753A9B2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096E415C" w14:textId="520C01F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c>
          <w:tcPr>
            <w:tcW w:w="682" w:type="dxa"/>
            <w:tcBorders>
              <w:top w:val="nil"/>
              <w:left w:val="nil"/>
              <w:bottom w:val="nil"/>
              <w:right w:val="nil"/>
            </w:tcBorders>
            <w:shd w:val="clear" w:color="000000" w:fill="FCFCFF"/>
            <w:noWrap/>
            <w:vAlign w:val="bottom"/>
            <w:hideMark/>
          </w:tcPr>
          <w:p w14:paraId="65CE25CF" w14:textId="5B73CE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08D69AA" w14:textId="49CA75D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3C1B7513" w14:textId="382BB83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04673D56" w14:textId="2549A76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7A8C125" w14:textId="3AECA76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170FBE81" w14:textId="77777777" w:rsidTr="001238B2">
        <w:trPr>
          <w:trHeight w:val="330"/>
        </w:trPr>
        <w:tc>
          <w:tcPr>
            <w:tcW w:w="630" w:type="dxa"/>
            <w:vMerge/>
            <w:tcBorders>
              <w:top w:val="nil"/>
              <w:left w:val="nil"/>
              <w:bottom w:val="nil"/>
              <w:right w:val="nil"/>
            </w:tcBorders>
            <w:vAlign w:val="center"/>
            <w:hideMark/>
          </w:tcPr>
          <w:p w14:paraId="405FC844"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592AE0C"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82" w:type="dxa"/>
            <w:tcBorders>
              <w:top w:val="nil"/>
              <w:left w:val="nil"/>
              <w:bottom w:val="nil"/>
              <w:right w:val="nil"/>
            </w:tcBorders>
            <w:shd w:val="clear" w:color="000000" w:fill="FCFCFF"/>
            <w:noWrap/>
            <w:vAlign w:val="bottom"/>
            <w:hideMark/>
          </w:tcPr>
          <w:p w14:paraId="572BD7ED" w14:textId="27CF3A2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8078992" w14:textId="4541B0E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358426" w14:textId="1F8AD88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741B8509" w14:textId="494DF2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5ECBA54D" w14:textId="4AD62F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5915EB4" w14:textId="2EF3781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EAF029" w14:textId="206B2ED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0C4DC0" w14:textId="3000495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7BA839B7" w14:textId="77777777" w:rsidTr="001238B2">
        <w:trPr>
          <w:trHeight w:val="330"/>
        </w:trPr>
        <w:tc>
          <w:tcPr>
            <w:tcW w:w="630" w:type="dxa"/>
            <w:vMerge/>
            <w:tcBorders>
              <w:top w:val="nil"/>
              <w:left w:val="nil"/>
              <w:bottom w:val="nil"/>
              <w:right w:val="nil"/>
            </w:tcBorders>
            <w:vAlign w:val="center"/>
            <w:hideMark/>
          </w:tcPr>
          <w:p w14:paraId="520C292A"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79402FB"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82" w:type="dxa"/>
            <w:tcBorders>
              <w:top w:val="nil"/>
              <w:left w:val="nil"/>
              <w:bottom w:val="nil"/>
              <w:right w:val="nil"/>
            </w:tcBorders>
            <w:shd w:val="clear" w:color="000000" w:fill="FCFCFF"/>
            <w:noWrap/>
            <w:vAlign w:val="bottom"/>
            <w:hideMark/>
          </w:tcPr>
          <w:p w14:paraId="44431F0A" w14:textId="3EB3AD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E0AA3E3" w14:textId="7DC069BC"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593E32D3" w14:textId="34E6FC4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230B00E" w14:textId="5A45E5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96D3A7"/>
            <w:noWrap/>
            <w:vAlign w:val="bottom"/>
            <w:hideMark/>
          </w:tcPr>
          <w:p w14:paraId="60DED609" w14:textId="608CEEB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0,67</w:t>
            </w:r>
          </w:p>
        </w:tc>
        <w:tc>
          <w:tcPr>
            <w:tcW w:w="682" w:type="dxa"/>
            <w:tcBorders>
              <w:top w:val="nil"/>
              <w:left w:val="nil"/>
              <w:bottom w:val="nil"/>
              <w:right w:val="nil"/>
            </w:tcBorders>
            <w:shd w:val="clear" w:color="000000" w:fill="FCFCFF"/>
            <w:noWrap/>
            <w:vAlign w:val="bottom"/>
            <w:hideMark/>
          </w:tcPr>
          <w:p w14:paraId="5FC60603" w14:textId="70A0C1F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18CC3" w14:textId="157F5E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49E1EF5A" w14:textId="22219B0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51F4CD56" w14:textId="77777777" w:rsidTr="001238B2">
        <w:trPr>
          <w:trHeight w:val="330"/>
        </w:trPr>
        <w:tc>
          <w:tcPr>
            <w:tcW w:w="630" w:type="dxa"/>
            <w:vMerge/>
            <w:tcBorders>
              <w:top w:val="nil"/>
              <w:left w:val="nil"/>
              <w:bottom w:val="nil"/>
              <w:right w:val="nil"/>
            </w:tcBorders>
            <w:vAlign w:val="center"/>
            <w:hideMark/>
          </w:tcPr>
          <w:p w14:paraId="7FBB2281"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927A6F9"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82" w:type="dxa"/>
            <w:tcBorders>
              <w:top w:val="nil"/>
              <w:left w:val="nil"/>
              <w:bottom w:val="nil"/>
              <w:right w:val="nil"/>
            </w:tcBorders>
            <w:shd w:val="clear" w:color="000000" w:fill="FCFCFF"/>
            <w:noWrap/>
            <w:vAlign w:val="bottom"/>
            <w:hideMark/>
          </w:tcPr>
          <w:p w14:paraId="113D7EE5" w14:textId="66E363B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39C1E6" w14:textId="735A828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5D082EC" w14:textId="4FDF1CF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B3B8702" w14:textId="1D35C8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5B70117" w14:textId="15036F9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58B18D05" w14:textId="3927949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B0DDBD"/>
            <w:noWrap/>
            <w:vAlign w:val="bottom"/>
            <w:hideMark/>
          </w:tcPr>
          <w:p w14:paraId="2E7BE577" w14:textId="2F24C0A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21EC83E" w14:textId="62435DD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15E51111" w14:textId="77777777" w:rsidTr="001238B2">
        <w:trPr>
          <w:trHeight w:val="330"/>
        </w:trPr>
        <w:tc>
          <w:tcPr>
            <w:tcW w:w="630" w:type="dxa"/>
            <w:vMerge/>
            <w:tcBorders>
              <w:top w:val="nil"/>
              <w:left w:val="nil"/>
              <w:bottom w:val="nil"/>
              <w:right w:val="nil"/>
            </w:tcBorders>
            <w:vAlign w:val="center"/>
            <w:hideMark/>
          </w:tcPr>
          <w:p w14:paraId="37763B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DE00B79"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82" w:type="dxa"/>
            <w:tcBorders>
              <w:top w:val="nil"/>
              <w:left w:val="nil"/>
              <w:bottom w:val="nil"/>
              <w:right w:val="nil"/>
            </w:tcBorders>
            <w:shd w:val="clear" w:color="000000" w:fill="FCFCFF"/>
            <w:noWrap/>
            <w:vAlign w:val="bottom"/>
            <w:hideMark/>
          </w:tcPr>
          <w:p w14:paraId="2724F40E" w14:textId="7DCC300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FB3816B" w14:textId="4352C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478D8E3" w14:textId="4B54174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B254F57" w14:textId="5A66528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1616C0A" w14:textId="6EF1AA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17A6E4A" w14:textId="7714CC3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20E5B845" w14:textId="481DB0B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27DAF490" w14:textId="6F69315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6BB90A5F" w14:textId="77777777" w:rsidTr="001238B2">
        <w:trPr>
          <w:trHeight w:val="330"/>
        </w:trPr>
        <w:tc>
          <w:tcPr>
            <w:tcW w:w="630" w:type="dxa"/>
            <w:vMerge/>
            <w:tcBorders>
              <w:top w:val="nil"/>
              <w:left w:val="nil"/>
              <w:bottom w:val="nil"/>
              <w:right w:val="nil"/>
            </w:tcBorders>
            <w:vAlign w:val="center"/>
            <w:hideMark/>
          </w:tcPr>
          <w:p w14:paraId="0FCC85B8"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4329915"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c>
          <w:tcPr>
            <w:tcW w:w="682" w:type="dxa"/>
            <w:tcBorders>
              <w:top w:val="nil"/>
              <w:left w:val="nil"/>
              <w:bottom w:val="nil"/>
              <w:right w:val="nil"/>
            </w:tcBorders>
            <w:shd w:val="clear" w:color="000000" w:fill="FCFCFF"/>
            <w:noWrap/>
            <w:vAlign w:val="bottom"/>
            <w:hideMark/>
          </w:tcPr>
          <w:p w14:paraId="1427836D" w14:textId="045F4212"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99EB0" w14:textId="365A4D2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799CF7" w14:textId="6C65D65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7879BC6" w14:textId="501F0C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286FF870" w14:textId="6D2CA2F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6A9A9DC0" w14:textId="624A859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8A2D060" w14:textId="2FDE757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2920D5DB" w14:textId="4128D8E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r>
    </w:tbl>
    <w:p w14:paraId="3DAC8049" w14:textId="77777777" w:rsidR="00F95017" w:rsidRPr="002C197F" w:rsidRDefault="00F95017" w:rsidP="00925C9F">
      <w:pPr>
        <w:jc w:val="both"/>
      </w:pPr>
    </w:p>
    <w:p w14:paraId="298293FD" w14:textId="1E8B5C36" w:rsidR="00F95017" w:rsidRPr="002C197F" w:rsidRDefault="00F95017" w:rsidP="00925C9F">
      <w:pPr>
        <w:pStyle w:val="Caption"/>
        <w:keepNext/>
        <w:jc w:val="both"/>
      </w:pPr>
      <w:r w:rsidRPr="002C197F">
        <w:t xml:space="preserve">Table </w:t>
      </w:r>
      <w:fldSimple w:instr=" SEQ Table \* ARABIC ">
        <w:r w:rsidR="00917334">
          <w:rPr>
            <w:noProof/>
          </w:rPr>
          <w:t>6</w:t>
        </w:r>
      </w:fldSimple>
      <w:r w:rsidRPr="002C197F">
        <w:t xml:space="preserve">: Confusion matrix using </w:t>
      </w:r>
      <w:r w:rsidR="00804303">
        <w:t xml:space="preserve">the </w:t>
      </w:r>
      <w:r w:rsidRPr="002C197F">
        <w:t xml:space="preserve">variable </w:t>
      </w:r>
      <w:r w:rsidR="000D4A63">
        <w:t>frame-</w:t>
      </w:r>
      <w:r w:rsidRPr="002C197F">
        <w:t>length method</w:t>
      </w:r>
    </w:p>
    <w:tbl>
      <w:tblPr>
        <w:tblW w:w="7954" w:type="dxa"/>
        <w:tblInd w:w="70" w:type="dxa"/>
        <w:tblCellMar>
          <w:left w:w="70" w:type="dxa"/>
          <w:right w:w="70" w:type="dxa"/>
        </w:tblCellMar>
        <w:tblLook w:val="04A0" w:firstRow="1" w:lastRow="0" w:firstColumn="1" w:lastColumn="0" w:noHBand="0" w:noVBand="1"/>
      </w:tblPr>
      <w:tblGrid>
        <w:gridCol w:w="483"/>
        <w:gridCol w:w="2455"/>
        <w:gridCol w:w="627"/>
        <w:gridCol w:w="627"/>
        <w:gridCol w:w="627"/>
        <w:gridCol w:w="627"/>
        <w:gridCol w:w="627"/>
        <w:gridCol w:w="627"/>
        <w:gridCol w:w="627"/>
        <w:gridCol w:w="627"/>
      </w:tblGrid>
      <w:tr w:rsidR="00F95017" w:rsidRPr="002C197F" w14:paraId="16D09962" w14:textId="77777777" w:rsidTr="00411D4C">
        <w:trPr>
          <w:trHeight w:val="2275"/>
        </w:trPr>
        <w:tc>
          <w:tcPr>
            <w:tcW w:w="483" w:type="dxa"/>
            <w:tcBorders>
              <w:top w:val="nil"/>
              <w:left w:val="nil"/>
              <w:bottom w:val="nil"/>
              <w:right w:val="nil"/>
            </w:tcBorders>
            <w:shd w:val="clear" w:color="auto" w:fill="auto"/>
            <w:noWrap/>
            <w:vAlign w:val="bottom"/>
            <w:hideMark/>
          </w:tcPr>
          <w:p w14:paraId="11742AE7" w14:textId="77777777" w:rsidR="00F95017" w:rsidRPr="002C197F" w:rsidRDefault="00F95017" w:rsidP="00925C9F">
            <w:pPr>
              <w:spacing w:after="0" w:line="240" w:lineRule="auto"/>
              <w:jc w:val="both"/>
              <w:rPr>
                <w:rFonts w:eastAsia="Times New Roman" w:cs="Times New Roman"/>
                <w:sz w:val="20"/>
                <w:szCs w:val="24"/>
              </w:rPr>
            </w:pPr>
          </w:p>
        </w:tc>
        <w:tc>
          <w:tcPr>
            <w:tcW w:w="2455" w:type="dxa"/>
            <w:tcBorders>
              <w:top w:val="nil"/>
              <w:left w:val="nil"/>
              <w:bottom w:val="nil"/>
              <w:right w:val="nil"/>
            </w:tcBorders>
            <w:shd w:val="clear" w:color="auto" w:fill="auto"/>
            <w:noWrap/>
            <w:vAlign w:val="bottom"/>
            <w:hideMark/>
          </w:tcPr>
          <w:p w14:paraId="309E992A" w14:textId="77777777" w:rsidR="00F95017" w:rsidRPr="002C197F" w:rsidRDefault="00F95017" w:rsidP="00925C9F">
            <w:pPr>
              <w:spacing w:after="0" w:line="240" w:lineRule="auto"/>
              <w:jc w:val="both"/>
              <w:rPr>
                <w:rFonts w:eastAsia="Times New Roman" w:cs="Times New Roman"/>
                <w:sz w:val="20"/>
                <w:szCs w:val="20"/>
              </w:rPr>
            </w:pPr>
          </w:p>
        </w:tc>
        <w:tc>
          <w:tcPr>
            <w:tcW w:w="627" w:type="dxa"/>
            <w:tcBorders>
              <w:top w:val="nil"/>
              <w:left w:val="nil"/>
              <w:bottom w:val="nil"/>
              <w:right w:val="nil"/>
            </w:tcBorders>
            <w:shd w:val="clear" w:color="auto" w:fill="auto"/>
            <w:noWrap/>
            <w:textDirection w:val="btLr"/>
            <w:vAlign w:val="bottom"/>
            <w:hideMark/>
          </w:tcPr>
          <w:p w14:paraId="4F66B168"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27" w:type="dxa"/>
            <w:tcBorders>
              <w:top w:val="nil"/>
              <w:left w:val="nil"/>
              <w:bottom w:val="nil"/>
              <w:right w:val="nil"/>
            </w:tcBorders>
            <w:shd w:val="clear" w:color="auto" w:fill="auto"/>
            <w:noWrap/>
            <w:textDirection w:val="btLr"/>
            <w:vAlign w:val="bottom"/>
            <w:hideMark/>
          </w:tcPr>
          <w:p w14:paraId="31B0B1C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27" w:type="dxa"/>
            <w:tcBorders>
              <w:top w:val="nil"/>
              <w:left w:val="nil"/>
              <w:bottom w:val="nil"/>
              <w:right w:val="nil"/>
            </w:tcBorders>
            <w:shd w:val="clear" w:color="auto" w:fill="auto"/>
            <w:noWrap/>
            <w:textDirection w:val="btLr"/>
            <w:vAlign w:val="bottom"/>
            <w:hideMark/>
          </w:tcPr>
          <w:p w14:paraId="62A0242F"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27" w:type="dxa"/>
            <w:tcBorders>
              <w:top w:val="nil"/>
              <w:left w:val="nil"/>
              <w:bottom w:val="nil"/>
              <w:right w:val="nil"/>
            </w:tcBorders>
            <w:shd w:val="clear" w:color="auto" w:fill="auto"/>
            <w:noWrap/>
            <w:textDirection w:val="btLr"/>
            <w:vAlign w:val="bottom"/>
            <w:hideMark/>
          </w:tcPr>
          <w:p w14:paraId="34990E9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27" w:type="dxa"/>
            <w:tcBorders>
              <w:top w:val="nil"/>
              <w:left w:val="nil"/>
              <w:bottom w:val="nil"/>
              <w:right w:val="nil"/>
            </w:tcBorders>
            <w:shd w:val="clear" w:color="auto" w:fill="auto"/>
            <w:noWrap/>
            <w:textDirection w:val="btLr"/>
            <w:vAlign w:val="bottom"/>
            <w:hideMark/>
          </w:tcPr>
          <w:p w14:paraId="6ED0B54D"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27" w:type="dxa"/>
            <w:tcBorders>
              <w:top w:val="nil"/>
              <w:left w:val="nil"/>
              <w:bottom w:val="nil"/>
              <w:right w:val="nil"/>
            </w:tcBorders>
            <w:shd w:val="clear" w:color="auto" w:fill="auto"/>
            <w:noWrap/>
            <w:textDirection w:val="btLr"/>
            <w:vAlign w:val="bottom"/>
            <w:hideMark/>
          </w:tcPr>
          <w:p w14:paraId="57C84900"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27" w:type="dxa"/>
            <w:tcBorders>
              <w:top w:val="nil"/>
              <w:left w:val="nil"/>
              <w:bottom w:val="nil"/>
              <w:right w:val="nil"/>
            </w:tcBorders>
            <w:shd w:val="clear" w:color="auto" w:fill="auto"/>
            <w:noWrap/>
            <w:textDirection w:val="btLr"/>
            <w:vAlign w:val="bottom"/>
            <w:hideMark/>
          </w:tcPr>
          <w:p w14:paraId="39A572EC"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27" w:type="dxa"/>
            <w:tcBorders>
              <w:top w:val="nil"/>
              <w:left w:val="nil"/>
              <w:bottom w:val="nil"/>
              <w:right w:val="nil"/>
            </w:tcBorders>
            <w:shd w:val="clear" w:color="auto" w:fill="auto"/>
            <w:noWrap/>
            <w:textDirection w:val="btLr"/>
            <w:vAlign w:val="bottom"/>
            <w:hideMark/>
          </w:tcPr>
          <w:p w14:paraId="1B368D1F"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r>
      <w:tr w:rsidR="006A1F7C" w:rsidRPr="002C197F" w14:paraId="61070107" w14:textId="77777777" w:rsidTr="001238B2">
        <w:trPr>
          <w:trHeight w:val="338"/>
        </w:trPr>
        <w:tc>
          <w:tcPr>
            <w:tcW w:w="483" w:type="dxa"/>
            <w:vMerge w:val="restart"/>
            <w:tcBorders>
              <w:top w:val="nil"/>
              <w:left w:val="nil"/>
              <w:bottom w:val="nil"/>
              <w:right w:val="nil"/>
            </w:tcBorders>
            <w:shd w:val="clear" w:color="auto" w:fill="auto"/>
            <w:noWrap/>
            <w:textDirection w:val="btLr"/>
            <w:vAlign w:val="bottom"/>
            <w:hideMark/>
          </w:tcPr>
          <w:p w14:paraId="5B990424"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predicted label</w:t>
            </w:r>
          </w:p>
        </w:tc>
        <w:tc>
          <w:tcPr>
            <w:tcW w:w="2455" w:type="dxa"/>
            <w:tcBorders>
              <w:top w:val="nil"/>
              <w:left w:val="nil"/>
              <w:bottom w:val="nil"/>
              <w:right w:val="nil"/>
            </w:tcBorders>
            <w:shd w:val="clear" w:color="auto" w:fill="auto"/>
            <w:noWrap/>
            <w:vAlign w:val="bottom"/>
            <w:hideMark/>
          </w:tcPr>
          <w:p w14:paraId="1840B41E"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27" w:type="dxa"/>
            <w:tcBorders>
              <w:top w:val="nil"/>
              <w:left w:val="nil"/>
              <w:bottom w:val="nil"/>
              <w:right w:val="nil"/>
            </w:tcBorders>
            <w:shd w:val="clear" w:color="000000" w:fill="96D3A7"/>
            <w:noWrap/>
            <w:vAlign w:val="bottom"/>
            <w:hideMark/>
          </w:tcPr>
          <w:p w14:paraId="054AB0FA" w14:textId="6758299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1D7424A3" w14:textId="00A3429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BAE5570" w14:textId="7EAE3DC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3A106375" w14:textId="49CD645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C45B12" w14:textId="0CDBE37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04E673AC" w14:textId="47A62BB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17F02E75" w14:textId="67F33D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432EEFB" w14:textId="360D906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032FF78E" w14:textId="77777777" w:rsidTr="001238B2">
        <w:trPr>
          <w:trHeight w:val="338"/>
        </w:trPr>
        <w:tc>
          <w:tcPr>
            <w:tcW w:w="483" w:type="dxa"/>
            <w:vMerge/>
            <w:tcBorders>
              <w:top w:val="nil"/>
              <w:left w:val="nil"/>
              <w:bottom w:val="nil"/>
              <w:right w:val="nil"/>
            </w:tcBorders>
            <w:vAlign w:val="center"/>
            <w:hideMark/>
          </w:tcPr>
          <w:p w14:paraId="64BF4E7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A324523"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27" w:type="dxa"/>
            <w:tcBorders>
              <w:top w:val="nil"/>
              <w:left w:val="nil"/>
              <w:bottom w:val="nil"/>
              <w:right w:val="nil"/>
            </w:tcBorders>
            <w:shd w:val="clear" w:color="000000" w:fill="FCFCFF"/>
            <w:noWrap/>
            <w:vAlign w:val="bottom"/>
            <w:hideMark/>
          </w:tcPr>
          <w:p w14:paraId="159306A4" w14:textId="18F32BD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44727A86" w14:textId="586F82E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76D34250" w14:textId="3010403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A3FCE3" w14:textId="10169B6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B2953D4" w14:textId="0D5C31B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6B81AACE" w14:textId="0342D18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688282EA" w14:textId="02C52B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1E5425E" w14:textId="177B79B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5365582A" w14:textId="77777777" w:rsidTr="00411D4C">
        <w:trPr>
          <w:trHeight w:val="338"/>
        </w:trPr>
        <w:tc>
          <w:tcPr>
            <w:tcW w:w="483" w:type="dxa"/>
            <w:vMerge/>
            <w:tcBorders>
              <w:top w:val="nil"/>
              <w:left w:val="nil"/>
              <w:bottom w:val="nil"/>
              <w:right w:val="nil"/>
            </w:tcBorders>
            <w:vAlign w:val="center"/>
            <w:hideMark/>
          </w:tcPr>
          <w:p w14:paraId="6238A92C"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2BEEBBB"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27" w:type="dxa"/>
            <w:tcBorders>
              <w:top w:val="nil"/>
              <w:left w:val="nil"/>
              <w:bottom w:val="nil"/>
              <w:right w:val="nil"/>
            </w:tcBorders>
            <w:shd w:val="clear" w:color="000000" w:fill="FCFCFF"/>
            <w:noWrap/>
            <w:vAlign w:val="bottom"/>
            <w:hideMark/>
          </w:tcPr>
          <w:p w14:paraId="6166413E" w14:textId="3481A2B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E1DF56" w14:textId="506F787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3641AABA" w14:textId="560E1EB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103F7C29" w14:textId="5248D83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E8AFB85" w14:textId="3E4B47F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4E01A38" w14:textId="7660A37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45ACEC2" w14:textId="00C410A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BA97FC" w14:textId="78F6279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4B255C2F" w14:textId="77777777" w:rsidTr="001238B2">
        <w:trPr>
          <w:trHeight w:val="338"/>
        </w:trPr>
        <w:tc>
          <w:tcPr>
            <w:tcW w:w="483" w:type="dxa"/>
            <w:vMerge/>
            <w:tcBorders>
              <w:top w:val="nil"/>
              <w:left w:val="nil"/>
              <w:bottom w:val="nil"/>
              <w:right w:val="nil"/>
            </w:tcBorders>
            <w:vAlign w:val="center"/>
            <w:hideMark/>
          </w:tcPr>
          <w:p w14:paraId="71F4373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40F84C9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27" w:type="dxa"/>
            <w:tcBorders>
              <w:top w:val="nil"/>
              <w:left w:val="nil"/>
              <w:bottom w:val="nil"/>
              <w:right w:val="nil"/>
            </w:tcBorders>
            <w:shd w:val="clear" w:color="000000" w:fill="FCFCFF"/>
            <w:noWrap/>
            <w:vAlign w:val="bottom"/>
            <w:hideMark/>
          </w:tcPr>
          <w:p w14:paraId="10A0366C" w14:textId="3BD19D0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D548BB9" w14:textId="5D6CD5E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F8124C7" w14:textId="0791F80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786CC7C6" w14:textId="483A45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0038DCD6" w14:textId="7F420E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07CB26B" w14:textId="153CC84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AD580F2" w14:textId="06BB2E7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C0B67B" w14:textId="28E64D4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76B2F4FB" w14:textId="77777777" w:rsidTr="001238B2">
        <w:trPr>
          <w:trHeight w:val="338"/>
        </w:trPr>
        <w:tc>
          <w:tcPr>
            <w:tcW w:w="483" w:type="dxa"/>
            <w:vMerge/>
            <w:tcBorders>
              <w:top w:val="nil"/>
              <w:left w:val="nil"/>
              <w:bottom w:val="nil"/>
              <w:right w:val="nil"/>
            </w:tcBorders>
            <w:vAlign w:val="center"/>
            <w:hideMark/>
          </w:tcPr>
          <w:p w14:paraId="734E4632"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CE7E52D"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27" w:type="dxa"/>
            <w:tcBorders>
              <w:top w:val="nil"/>
              <w:left w:val="nil"/>
              <w:bottom w:val="nil"/>
              <w:right w:val="nil"/>
            </w:tcBorders>
            <w:shd w:val="clear" w:color="000000" w:fill="FCFCFF"/>
            <w:noWrap/>
            <w:vAlign w:val="bottom"/>
            <w:hideMark/>
          </w:tcPr>
          <w:p w14:paraId="074FB050" w14:textId="314722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72BB30C" w14:textId="4DDD5C0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02809FDE" w14:textId="55A35C9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81A639" w14:textId="0DFB48A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57D29061" w14:textId="3FEED22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43F9C882" w14:textId="721CBF5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608DF2F3" w14:textId="7B8D1F9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40AE384F" w14:textId="23B98B4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10A89BBB" w14:textId="77777777" w:rsidTr="001238B2">
        <w:trPr>
          <w:trHeight w:val="338"/>
        </w:trPr>
        <w:tc>
          <w:tcPr>
            <w:tcW w:w="483" w:type="dxa"/>
            <w:vMerge/>
            <w:tcBorders>
              <w:top w:val="nil"/>
              <w:left w:val="nil"/>
              <w:bottom w:val="nil"/>
              <w:right w:val="nil"/>
            </w:tcBorders>
            <w:vAlign w:val="center"/>
            <w:hideMark/>
          </w:tcPr>
          <w:p w14:paraId="4A6D298F"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8E02DD6"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27" w:type="dxa"/>
            <w:tcBorders>
              <w:top w:val="nil"/>
              <w:left w:val="nil"/>
              <w:bottom w:val="nil"/>
              <w:right w:val="nil"/>
            </w:tcBorders>
            <w:shd w:val="clear" w:color="000000" w:fill="FCFCFF"/>
            <w:noWrap/>
            <w:vAlign w:val="bottom"/>
            <w:hideMark/>
          </w:tcPr>
          <w:p w14:paraId="2B4B513F" w14:textId="30207B2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378A3F3" w14:textId="2D1AFBA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6364E62" w14:textId="2D5C710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C69ECC8" w14:textId="4138CBD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6AD6CB3" w14:textId="3408185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76300A22" w14:textId="619B681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2C01A4FA" w14:textId="662DEC5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5622D094" w14:textId="048C7B8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r>
      <w:tr w:rsidR="006A1F7C" w:rsidRPr="002C197F" w14:paraId="575B795D" w14:textId="77777777" w:rsidTr="001238B2">
        <w:trPr>
          <w:trHeight w:val="338"/>
        </w:trPr>
        <w:tc>
          <w:tcPr>
            <w:tcW w:w="483" w:type="dxa"/>
            <w:vMerge/>
            <w:tcBorders>
              <w:top w:val="nil"/>
              <w:left w:val="nil"/>
              <w:bottom w:val="nil"/>
              <w:right w:val="nil"/>
            </w:tcBorders>
            <w:vAlign w:val="center"/>
            <w:hideMark/>
          </w:tcPr>
          <w:p w14:paraId="2F6AFFD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6E6C48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27" w:type="dxa"/>
            <w:tcBorders>
              <w:top w:val="nil"/>
              <w:left w:val="nil"/>
              <w:bottom w:val="nil"/>
              <w:right w:val="nil"/>
            </w:tcBorders>
            <w:shd w:val="clear" w:color="000000" w:fill="FCFCFF"/>
            <w:noWrap/>
            <w:vAlign w:val="bottom"/>
            <w:hideMark/>
          </w:tcPr>
          <w:p w14:paraId="4E0F84C7" w14:textId="6F1831D2"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465B689" w14:textId="36E15F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D18835C" w14:textId="159305F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0740EE2" w14:textId="19C921B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F6B98E3" w14:textId="60B99F6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5DD543C9" w14:textId="4276E71E"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7DC992"/>
            <w:noWrap/>
            <w:vAlign w:val="bottom"/>
            <w:hideMark/>
          </w:tcPr>
          <w:p w14:paraId="59965D0B" w14:textId="5364073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c>
          <w:tcPr>
            <w:tcW w:w="627" w:type="dxa"/>
            <w:tcBorders>
              <w:top w:val="nil"/>
              <w:left w:val="nil"/>
              <w:bottom w:val="nil"/>
              <w:right w:val="nil"/>
            </w:tcBorders>
            <w:shd w:val="clear" w:color="000000" w:fill="FCFCFF"/>
            <w:noWrap/>
            <w:vAlign w:val="bottom"/>
            <w:hideMark/>
          </w:tcPr>
          <w:p w14:paraId="787C65D4" w14:textId="353563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60F904AE" w14:textId="77777777" w:rsidTr="001238B2">
        <w:trPr>
          <w:trHeight w:val="338"/>
        </w:trPr>
        <w:tc>
          <w:tcPr>
            <w:tcW w:w="483" w:type="dxa"/>
            <w:vMerge/>
            <w:tcBorders>
              <w:top w:val="nil"/>
              <w:left w:val="nil"/>
              <w:bottom w:val="nil"/>
              <w:right w:val="nil"/>
            </w:tcBorders>
            <w:vAlign w:val="center"/>
            <w:hideMark/>
          </w:tcPr>
          <w:p w14:paraId="6B4BCEA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643F61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c>
          <w:tcPr>
            <w:tcW w:w="627" w:type="dxa"/>
            <w:tcBorders>
              <w:top w:val="nil"/>
              <w:left w:val="nil"/>
              <w:bottom w:val="nil"/>
              <w:right w:val="nil"/>
            </w:tcBorders>
            <w:shd w:val="clear" w:color="000000" w:fill="FCFCFF"/>
            <w:noWrap/>
            <w:vAlign w:val="bottom"/>
            <w:hideMark/>
          </w:tcPr>
          <w:p w14:paraId="0845DD1B" w14:textId="0E986B9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B40001D" w14:textId="054BE9F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1515849" w14:textId="0A32243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8B4DD30" w14:textId="017A9B7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D9626CC" w14:textId="69D2E48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245B27F8" w14:textId="46FC76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8190FFC" w14:textId="19867C8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7DC992"/>
            <w:noWrap/>
            <w:vAlign w:val="bottom"/>
            <w:hideMark/>
          </w:tcPr>
          <w:p w14:paraId="54872DE8" w14:textId="3C3C370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r>
    </w:tbl>
    <w:p w14:paraId="6A30C87E" w14:textId="77777777" w:rsidR="00811802" w:rsidRDefault="00811802" w:rsidP="00925C9F">
      <w:pPr>
        <w:jc w:val="both"/>
      </w:pPr>
    </w:p>
    <w:p w14:paraId="6C888241" w14:textId="77777777" w:rsidR="00811802" w:rsidRDefault="00811802" w:rsidP="00925C9F">
      <w:pPr>
        <w:jc w:val="both"/>
      </w:pPr>
    </w:p>
    <w:p w14:paraId="346B8E64" w14:textId="77777777" w:rsidR="006C133F" w:rsidRPr="00811802" w:rsidRDefault="006C133F" w:rsidP="00925C9F">
      <w:pPr>
        <w:jc w:val="both"/>
      </w:pPr>
    </w:p>
    <w:p w14:paraId="407BE5ED" w14:textId="05138B3F" w:rsidR="00AB49BC" w:rsidRDefault="00A6503C" w:rsidP="00925C9F">
      <w:pPr>
        <w:pStyle w:val="Heading2"/>
        <w:numPr>
          <w:ilvl w:val="0"/>
          <w:numId w:val="8"/>
        </w:numPr>
        <w:jc w:val="both"/>
        <w:rPr>
          <w:rFonts w:ascii="Calibri" w:hAnsi="Calibri"/>
        </w:rPr>
      </w:pPr>
      <w:bookmarkStart w:id="178" w:name="_Toc440535999"/>
      <w:r w:rsidRPr="002C197F">
        <w:rPr>
          <w:rFonts w:ascii="Calibri" w:hAnsi="Calibri"/>
        </w:rPr>
        <w:lastRenderedPageBreak/>
        <w:t>Analysis and conclusion</w:t>
      </w:r>
      <w:bookmarkEnd w:id="178"/>
    </w:p>
    <w:p w14:paraId="399E17C4" w14:textId="070A5D83" w:rsidR="00F95017" w:rsidRPr="00F95017" w:rsidRDefault="00F95017" w:rsidP="00925C9F">
      <w:pPr>
        <w:jc w:val="both"/>
      </w:pPr>
      <w:r w:rsidRPr="00F95017">
        <w:t xml:space="preserve">By observing the table 2 and 4, we see that the variable frame-length method significantly increase the performance (by up to </w:t>
      </w:r>
      <w:r w:rsidR="001151FF">
        <w:t>1</w:t>
      </w:r>
      <w:r w:rsidR="000F0897">
        <w:t>0</w:t>
      </w:r>
      <w:r w:rsidRPr="00F95017">
        <w:t xml:space="preserve"> %). On the other hand, the fixed frame-length</w:t>
      </w:r>
      <w:r w:rsidR="008B0E22">
        <w:t xml:space="preserve"> method</w:t>
      </w:r>
      <w:r w:rsidRPr="00F95017">
        <w:t xml:space="preserve"> is easier to implement because we don’t have to tune the activity detector</w:t>
      </w:r>
      <w:r w:rsidR="00576B0B">
        <w:t>,</w:t>
      </w:r>
      <w:r w:rsidRPr="00F95017">
        <w:t xml:space="preserve"> which is besides not robust to noise and varying recording conditions.</w:t>
      </w:r>
      <w:r w:rsidR="0047060A">
        <w:t xml:space="preserve"> </w:t>
      </w:r>
      <w:r w:rsidR="0047060A" w:rsidRPr="00F95017">
        <w:t>The addition of further features that improve discrimination should be investigated.</w:t>
      </w:r>
      <w:r w:rsidR="0047060A">
        <w:t xml:space="preserve"> </w:t>
      </w:r>
    </w:p>
    <w:p w14:paraId="01027F4B" w14:textId="77777777" w:rsidR="00F95017" w:rsidRPr="00F95017" w:rsidRDefault="00F95017" w:rsidP="00925C9F">
      <w:pPr>
        <w:jc w:val="both"/>
      </w:pPr>
      <w:r w:rsidRPr="00F95017">
        <w:t xml:space="preserve">Results can be distorted depending on the choice of the test methodology. Using the same data to train and test the models is non-sense, the models will recognize the data used to train it. </w:t>
      </w:r>
    </w:p>
    <w:p w14:paraId="57D9FF7D" w14:textId="241A3926" w:rsidR="00F95017" w:rsidRPr="00F95017" w:rsidRDefault="00F95017" w:rsidP="00925C9F">
      <w:pPr>
        <w:jc w:val="both"/>
      </w:pPr>
      <w:r w:rsidRPr="00F95017">
        <w:t xml:space="preserve">The testing method </w:t>
      </w:r>
      <w:r w:rsidR="00B359FF">
        <w:t>“</w:t>
      </w:r>
      <w:r w:rsidRPr="00F95017">
        <w:t>one-versus-all</w:t>
      </w:r>
      <w:r w:rsidR="00B359FF">
        <w:t>”</w:t>
      </w:r>
      <w:r w:rsidRPr="00F95017">
        <w:t xml:space="preserve"> is the “real condition” method, which shows the generalization ability of our system. It is closer to the field conditions in which the models are already trained and an unknown record is presented to them. However, this </w:t>
      </w:r>
      <w:r w:rsidR="00DB3F0B">
        <w:t>“</w:t>
      </w:r>
      <w:r w:rsidRPr="00F95017">
        <w:t>one-versus-all</w:t>
      </w:r>
      <w:r w:rsidR="00DB3F0B">
        <w:t>”</w:t>
      </w:r>
      <w:r w:rsidRPr="00F95017">
        <w:t xml:space="preserve"> method leads to a poor performance when few da</w:t>
      </w:r>
      <w:r w:rsidR="009547D6">
        <w:t>ta is available (see section 4</w:t>
      </w:r>
      <w:r w:rsidRPr="00F95017">
        <w:t>).</w:t>
      </w:r>
    </w:p>
    <w:p w14:paraId="3BC7D440" w14:textId="089BA573" w:rsidR="00F95017" w:rsidRDefault="00F95017" w:rsidP="00925C9F">
      <w:pPr>
        <w:jc w:val="both"/>
      </w:pPr>
      <w:r w:rsidRPr="00F95017">
        <w:t xml:space="preserve">A larger amount of files per individuals would be needed for training good models, at least around fifteen files. If we have three files for an individual, which means two files would be used for training and one for testing, the differences between individuals within a species are not “averaged out” and removed. </w:t>
      </w:r>
    </w:p>
    <w:p w14:paraId="50AD6278" w14:textId="36A1DF0B" w:rsidR="0047060A" w:rsidRPr="002C197F" w:rsidRDefault="00F95017" w:rsidP="00925C9F">
      <w:pPr>
        <w:jc w:val="both"/>
      </w:pPr>
      <w:del w:id="179" w:author="Grassi Sara" w:date="2016-01-22T11:18:00Z">
        <w:r w:rsidRPr="00F95017" w:rsidDel="00F553A2">
          <w:delText xml:space="preserve">That’s </w:delText>
        </w:r>
      </w:del>
      <w:ins w:id="180" w:author="Grassi Sara" w:date="2016-01-22T11:18:00Z">
        <w:r w:rsidR="00F553A2" w:rsidRPr="00F95017">
          <w:t>That</w:t>
        </w:r>
        <w:r w:rsidR="00F553A2">
          <w:t xml:space="preserve"> is </w:t>
        </w:r>
      </w:ins>
      <w:r w:rsidRPr="00F95017">
        <w:t>what we see in section 4.</w:t>
      </w:r>
      <w:r w:rsidR="009547D6">
        <w:t>1</w:t>
      </w:r>
      <w:ins w:id="181" w:author="Grassi Sara" w:date="2016-01-22T11:18:00Z">
        <w:r w:rsidR="00F553A2">
          <w:t>,</w:t>
        </w:r>
      </w:ins>
      <w:r w:rsidRPr="00F95017">
        <w:t xml:space="preserve"> </w:t>
      </w:r>
      <w:del w:id="182" w:author="Grassi Sara" w:date="2016-01-22T11:18:00Z">
        <w:r w:rsidRPr="00F95017" w:rsidDel="00F553A2">
          <w:delText xml:space="preserve">before </w:delText>
        </w:r>
      </w:del>
      <w:r w:rsidRPr="00F95017">
        <w:t>when we added more files per spec</w:t>
      </w:r>
      <w:r w:rsidR="00883663">
        <w:t>ies</w:t>
      </w:r>
      <w:del w:id="183" w:author="Grassi Sara" w:date="2016-01-22T11:18:00Z">
        <w:r w:rsidR="00883663" w:rsidDel="00F553A2">
          <w:delText>,</w:delText>
        </w:r>
      </w:del>
      <w:r w:rsidR="00883663">
        <w:t xml:space="preserve"> the accuracy increased by</w:t>
      </w:r>
      <w:ins w:id="184" w:author="Grassi Sara" w:date="2016-01-22T11:28:00Z">
        <w:r w:rsidR="00E13A59">
          <w:t xml:space="preserve"> up to</w:t>
        </w:r>
      </w:ins>
      <w:r w:rsidR="00883663">
        <w:t xml:space="preserve"> </w:t>
      </w:r>
      <w:del w:id="185" w:author="Grassi Sara" w:date="2016-01-21T00:08:00Z">
        <w:r w:rsidR="00883663" w:rsidDel="00F65FD8">
          <w:delText>2</w:delText>
        </w:r>
        <w:r w:rsidRPr="00F95017" w:rsidDel="00F65FD8">
          <w:delText xml:space="preserve">0 </w:delText>
        </w:r>
      </w:del>
      <w:ins w:id="186" w:author="Grassi Sara" w:date="2016-01-21T00:08:00Z">
        <w:r w:rsidR="00F65FD8">
          <w:t>19</w:t>
        </w:r>
        <w:r w:rsidR="00F65FD8" w:rsidRPr="00F95017">
          <w:t xml:space="preserve"> </w:t>
        </w:r>
      </w:ins>
      <w:r w:rsidRPr="00F95017">
        <w:t xml:space="preserve">%. </w:t>
      </w:r>
      <w:r w:rsidR="0047060A" w:rsidRPr="002C197F">
        <w:t>As a future work, cleaner and reliably labelled data should be obtained and we should have more recorded files per species.</w:t>
      </w:r>
    </w:p>
    <w:p w14:paraId="0299BCCD" w14:textId="3BA37A2A" w:rsidR="00F95017" w:rsidRPr="002C197F" w:rsidRDefault="00F95017" w:rsidP="00925C9F">
      <w:pPr>
        <w:jc w:val="both"/>
      </w:pPr>
      <w:r w:rsidRPr="002C197F">
        <w:t xml:space="preserve">To try to improve the results, the </w:t>
      </w:r>
      <w:r w:rsidR="0047060A">
        <w:t>addition</w:t>
      </w:r>
      <w:r w:rsidR="0047060A" w:rsidRPr="002C197F">
        <w:t xml:space="preserve"> </w:t>
      </w:r>
      <w:r w:rsidRPr="002C197F">
        <w:t>of other features could be studied, e.g. using the “OpenSmile” software [</w:t>
      </w:r>
      <w:r w:rsidR="009547D6">
        <w:t>8</w:t>
      </w:r>
      <w:r w:rsidRPr="002C197F">
        <w:t>]. The Filter banks can be adjusted or wavelet analysis can be tried. Also other classifier should be investigated such as: PNN (probabilistic neural network) [</w:t>
      </w:r>
      <w:r w:rsidR="009547D6">
        <w:t>2</w:t>
      </w:r>
      <w:r w:rsidRPr="002C197F">
        <w:t>] and HMM (hidden Markov model) [</w:t>
      </w:r>
      <w:r w:rsidR="009547D6">
        <w:t>2</w:t>
      </w:r>
      <w:r w:rsidRPr="002C197F">
        <w:t>].</w:t>
      </w:r>
    </w:p>
    <w:p w14:paraId="595AC40A" w14:textId="77777777" w:rsidR="00930AAE" w:rsidRDefault="00930AAE" w:rsidP="00925C9F">
      <w:pPr>
        <w:jc w:val="both"/>
      </w:pPr>
    </w:p>
    <w:p w14:paraId="1D4268DF" w14:textId="77777777" w:rsidR="006C133F" w:rsidRDefault="006C133F" w:rsidP="00925C9F">
      <w:pPr>
        <w:jc w:val="both"/>
      </w:pPr>
    </w:p>
    <w:p w14:paraId="111A06F0" w14:textId="77777777" w:rsidR="0047060A" w:rsidRDefault="0047060A" w:rsidP="00925C9F">
      <w:pPr>
        <w:jc w:val="both"/>
      </w:pPr>
    </w:p>
    <w:p w14:paraId="674E2784" w14:textId="77777777" w:rsidR="006C133F" w:rsidRDefault="006C133F" w:rsidP="00925C9F">
      <w:pPr>
        <w:jc w:val="both"/>
      </w:pPr>
    </w:p>
    <w:p w14:paraId="3C4EE691" w14:textId="77777777" w:rsidR="006C133F" w:rsidRPr="002C197F" w:rsidRDefault="006C133F" w:rsidP="00925C9F">
      <w:pPr>
        <w:jc w:val="both"/>
      </w:pPr>
    </w:p>
    <w:p w14:paraId="22976D71" w14:textId="4571B82E" w:rsidR="00BD22E6" w:rsidRPr="007F3645" w:rsidRDefault="00D325D3" w:rsidP="00925C9F">
      <w:pPr>
        <w:pStyle w:val="Heading1"/>
        <w:numPr>
          <w:ilvl w:val="0"/>
          <w:numId w:val="8"/>
        </w:numPr>
        <w:jc w:val="both"/>
        <w:rPr>
          <w:rFonts w:ascii="Calibri" w:hAnsi="Calibri"/>
        </w:rPr>
      </w:pPr>
      <w:r w:rsidRPr="002C197F">
        <w:rPr>
          <w:rFonts w:ascii="Calibri" w:hAnsi="Calibri"/>
        </w:rPr>
        <w:lastRenderedPageBreak/>
        <w:t xml:space="preserve"> </w:t>
      </w:r>
      <w:bookmarkStart w:id="187" w:name="_Toc440536000"/>
      <w:r w:rsidR="007E255D" w:rsidRPr="002C197F">
        <w:rPr>
          <w:rFonts w:ascii="Calibri" w:hAnsi="Calibri"/>
        </w:rPr>
        <w:t>Annex</w:t>
      </w:r>
      <w:r w:rsidR="00A355AA" w:rsidRPr="002C197F">
        <w:rPr>
          <w:rFonts w:ascii="Calibri" w:hAnsi="Calibri"/>
        </w:rPr>
        <w:t xml:space="preserve">: </w:t>
      </w:r>
      <w:r w:rsidR="0040359D" w:rsidRPr="002C197F">
        <w:rPr>
          <w:rFonts w:ascii="Calibri" w:hAnsi="Calibri"/>
        </w:rPr>
        <w:t>Matlab code description</w:t>
      </w:r>
      <w:bookmarkEnd w:id="187"/>
    </w:p>
    <w:p w14:paraId="1DC74E85" w14:textId="07FCDDAD" w:rsidR="00BD22E6" w:rsidRPr="00E32FB0" w:rsidRDefault="00BD22E6" w:rsidP="00925C9F">
      <w:pPr>
        <w:pStyle w:val="ListParagraph"/>
        <w:numPr>
          <w:ilvl w:val="0"/>
          <w:numId w:val="24"/>
        </w:numPr>
        <w:jc w:val="both"/>
        <w:rPr>
          <w:b/>
        </w:rPr>
      </w:pPr>
      <w:r w:rsidRPr="00BD22E6">
        <w:rPr>
          <w:b/>
        </w:rPr>
        <w:t>Fixed frame-length</w:t>
      </w:r>
      <w:r w:rsidR="00E32FB0">
        <w:rPr>
          <w:b/>
        </w:rPr>
        <w:t xml:space="preserve"> / Variable</w:t>
      </w:r>
      <w:r w:rsidR="00E32FB0" w:rsidRPr="00BD22E6">
        <w:rPr>
          <w:b/>
        </w:rPr>
        <w:t xml:space="preserve"> frame-length</w:t>
      </w:r>
      <w:r w:rsidR="00E32FB0">
        <w:rPr>
          <w:b/>
        </w:rPr>
        <w:t xml:space="preserve"> feature</w:t>
      </w:r>
      <w:del w:id="188" w:author="Grassi Sara" w:date="2016-01-21T00:08:00Z">
        <w:r w:rsidR="00E32FB0" w:rsidDel="00FA4222">
          <w:rPr>
            <w:b/>
          </w:rPr>
          <w:delText>s</w:delText>
        </w:r>
      </w:del>
      <w:r w:rsidR="00E32FB0">
        <w:rPr>
          <w:b/>
        </w:rPr>
        <w:t xml:space="preserve"> extraction</w:t>
      </w:r>
    </w:p>
    <w:p w14:paraId="2CCC3897" w14:textId="6AEA755E" w:rsidR="00E32FB0" w:rsidRPr="00F50604" w:rsidRDefault="00E32FB0" w:rsidP="00925C9F">
      <w:pPr>
        <w:jc w:val="both"/>
      </w:pPr>
      <w:r>
        <w:t>To process</w:t>
      </w:r>
      <w:ins w:id="189" w:author="Grassi Sara" w:date="2016-01-22T11:19:00Z">
        <w:r w:rsidR="00A34104">
          <w:t xml:space="preserve"> the</w:t>
        </w:r>
      </w:ins>
      <w:r>
        <w:t xml:space="preserve"> feature</w:t>
      </w:r>
      <w:del w:id="190" w:author="Grassi Sara" w:date="2016-01-21T13:46:00Z">
        <w:r w:rsidDel="00AC4657">
          <w:delText>s</w:delText>
        </w:r>
      </w:del>
      <w:r>
        <w:t xml:space="preserve"> extraction,</w:t>
      </w:r>
      <w:r w:rsidR="00EC6CDC">
        <w:t xml:space="preserve"> use the scripts </w:t>
      </w:r>
      <w:r w:rsidR="00EC6CDC" w:rsidRPr="00F50604">
        <w:t>“</w:t>
      </w:r>
      <w:r w:rsidR="00EC6CDC">
        <w:t>main_variable_length.m</w:t>
      </w:r>
      <w:r w:rsidR="00EC6CDC" w:rsidRPr="00F50604">
        <w:t>”</w:t>
      </w:r>
      <w:r w:rsidR="00EC6CDC">
        <w:t xml:space="preserve"> or </w:t>
      </w:r>
      <w:r w:rsidR="00EC6CDC" w:rsidRPr="00F50604">
        <w:t>“</w:t>
      </w:r>
      <w:r w:rsidR="00EC6CDC">
        <w:t>main_fixed_</w:t>
      </w:r>
      <w:r w:rsidR="00FB48CF">
        <w:t>frame</w:t>
      </w:r>
      <w:r w:rsidR="00EC6CDC">
        <w:t>.m</w:t>
      </w:r>
      <w:r w:rsidR="00EC6CDC" w:rsidRPr="00F50604">
        <w:t>”</w:t>
      </w:r>
      <w:r w:rsidR="00EC6CDC">
        <w:t xml:space="preserve"> according to method that you want to use</w:t>
      </w:r>
      <w:r w:rsidRPr="00F50604">
        <w:t>:</w:t>
      </w:r>
    </w:p>
    <w:p w14:paraId="31A3B89F" w14:textId="31485A93" w:rsidR="00E32FB0" w:rsidRDefault="00E32FB0" w:rsidP="00925C9F">
      <w:pPr>
        <w:pStyle w:val="ListParagraph"/>
        <w:numPr>
          <w:ilvl w:val="0"/>
          <w:numId w:val="27"/>
        </w:numPr>
        <w:jc w:val="both"/>
      </w:pPr>
      <w:r>
        <w:t xml:space="preserve">The database </w:t>
      </w:r>
      <w:r w:rsidR="00FB48CF">
        <w:t xml:space="preserve">have to be in a specific architecture. </w:t>
      </w:r>
      <w:r>
        <w:t>First</w:t>
      </w:r>
      <w:r w:rsidR="001238B2">
        <w:t>, one needs</w:t>
      </w:r>
      <w:r>
        <w:t xml:space="preserve"> to group the clean records by species into a folder name “data_*” (see figure 13). All these folders are grouped into a main folder</w:t>
      </w:r>
      <w:r w:rsidR="00FB48CF">
        <w:t xml:space="preserve"> (“enregistrements”</w:t>
      </w:r>
      <w:ins w:id="191" w:author="Grassi Sara" w:date="2016-01-22T11:20:00Z">
        <w:r w:rsidR="00615D38">
          <w:t xml:space="preserve"> for the seven species </w:t>
        </w:r>
      </w:ins>
      <w:ins w:id="192" w:author="Grassi Sara" w:date="2016-01-22T11:21:00Z">
        <w:r w:rsidR="00615D38">
          <w:t>listed</w:t>
        </w:r>
      </w:ins>
      <w:ins w:id="193" w:author="Grassi Sara" w:date="2016-01-22T11:20:00Z">
        <w:r w:rsidR="00615D38">
          <w:t xml:space="preserve"> in </w:t>
        </w:r>
      </w:ins>
      <w:ins w:id="194" w:author="Grassi Sara" w:date="2016-01-22T11:21:00Z">
        <w:r w:rsidR="00615D38">
          <w:t>Table 1</w:t>
        </w:r>
      </w:ins>
      <w:ins w:id="195" w:author="Grassi Sara" w:date="2016-01-22T11:20:00Z">
        <w:r w:rsidR="00615D38">
          <w:t xml:space="preserve"> and </w:t>
        </w:r>
        <w:r w:rsidR="00615D38">
          <w:t>(“enregistrements</w:t>
        </w:r>
        <w:r w:rsidR="00615D38">
          <w:t>_6</w:t>
        </w:r>
        <w:r w:rsidR="00615D38">
          <w:t xml:space="preserve">” </w:t>
        </w:r>
        <w:r w:rsidR="00615D38">
          <w:t>for the 8 species</w:t>
        </w:r>
      </w:ins>
      <w:ins w:id="196" w:author="Grassi Sara" w:date="2016-01-22T11:21:00Z">
        <w:r w:rsidR="00615D38">
          <w:t xml:space="preserve"> listed in Table 3</w:t>
        </w:r>
      </w:ins>
      <w:r w:rsidR="00FB48CF">
        <w:t>)</w:t>
      </w:r>
      <w:r>
        <w:t>.</w:t>
      </w:r>
    </w:p>
    <w:p w14:paraId="70EE7557" w14:textId="373753C2" w:rsidR="00E32FB0" w:rsidRDefault="00E32FB0" w:rsidP="00925C9F">
      <w:pPr>
        <w:pStyle w:val="ListParagraph"/>
        <w:numPr>
          <w:ilvl w:val="0"/>
          <w:numId w:val="27"/>
        </w:numPr>
        <w:jc w:val="both"/>
      </w:pPr>
      <w:r w:rsidRPr="00F50604">
        <w:t>Open “</w:t>
      </w:r>
      <w:r>
        <w:t>main_variable_length.m</w:t>
      </w:r>
      <w:r w:rsidRPr="00F50604">
        <w:t>”</w:t>
      </w:r>
      <w:r>
        <w:t xml:space="preserve"> </w:t>
      </w:r>
      <w:r w:rsidR="00FB48CF">
        <w:t xml:space="preserve">or </w:t>
      </w:r>
      <w:r w:rsidR="00FB48CF" w:rsidRPr="00F50604">
        <w:t>“</w:t>
      </w:r>
      <w:r w:rsidR="00FB48CF">
        <w:t>main_fixed_frame.m</w:t>
      </w:r>
      <w:r w:rsidR="00FB48CF" w:rsidRPr="00F50604">
        <w:t>”</w:t>
      </w:r>
      <w:r w:rsidR="00FB48CF">
        <w:t xml:space="preserve"> </w:t>
      </w:r>
      <w:r>
        <w:t>and specify the path of the database (the main folder) with “</w:t>
      </w:r>
      <w:r w:rsidRPr="00F50604">
        <w:t>base_dir</w:t>
      </w:r>
      <w:r>
        <w:t>” and the name of the output data files with “</w:t>
      </w:r>
      <w:r w:rsidRPr="00F50604">
        <w:t>output_dir</w:t>
      </w:r>
      <w:r>
        <w:t>”.</w:t>
      </w:r>
    </w:p>
    <w:p w14:paraId="2DA22F97" w14:textId="7E826D7C" w:rsidR="00466CA8" w:rsidRDefault="00E32FB0" w:rsidP="00303D83">
      <w:pPr>
        <w:pStyle w:val="ListParagraph"/>
        <w:numPr>
          <w:ilvl w:val="0"/>
          <w:numId w:val="27"/>
        </w:numPr>
        <w:jc w:val="both"/>
        <w:rPr>
          <w:ins w:id="197" w:author="Grassi Sara" w:date="2016-01-22T11:23:00Z"/>
        </w:rPr>
      </w:pPr>
      <w:r>
        <w:t>Run the script, the feature vectors are saved into a “.mat” file.</w:t>
      </w:r>
      <w:ins w:id="198" w:author="Grassi Sara" w:date="2016-01-22T11:22:00Z">
        <w:r w:rsidR="00303D83">
          <w:t xml:space="preserve"> We have generated 4 </w:t>
        </w:r>
      </w:ins>
      <w:ins w:id="199" w:author="Grassi Sara" w:date="2016-01-22T11:23:00Z">
        <w:r w:rsidR="00303D83" w:rsidRPr="00303D83">
          <w:t>“.mat” file</w:t>
        </w:r>
        <w:r w:rsidR="002576DC">
          <w:t xml:space="preserve">s containing </w:t>
        </w:r>
        <w:r w:rsidR="00303D83">
          <w:t>feature vectors:</w:t>
        </w:r>
      </w:ins>
    </w:p>
    <w:p w14:paraId="57FFD001" w14:textId="77777777" w:rsidR="00303D83" w:rsidRDefault="00303D83" w:rsidP="00303D83">
      <w:pPr>
        <w:pStyle w:val="ListParagraph"/>
        <w:numPr>
          <w:ilvl w:val="0"/>
          <w:numId w:val="32"/>
        </w:numPr>
        <w:jc w:val="both"/>
        <w:rPr>
          <w:ins w:id="200" w:author="Grassi Sara" w:date="2016-01-22T11:24:00Z"/>
        </w:rPr>
      </w:pPr>
      <w:ins w:id="201" w:author="Grassi Sara" w:date="2016-01-22T11:24:00Z">
        <w:r w:rsidRPr="00303D83">
          <w:t>data_fixed.mat</w:t>
        </w:r>
        <w:r>
          <w:t>: data as in Table 1, fixed frame-length method.</w:t>
        </w:r>
      </w:ins>
    </w:p>
    <w:p w14:paraId="0BDBA57C" w14:textId="3B33EDFF" w:rsidR="00303D83" w:rsidRDefault="00E713B0" w:rsidP="00E713B0">
      <w:pPr>
        <w:pStyle w:val="ListParagraph"/>
        <w:numPr>
          <w:ilvl w:val="0"/>
          <w:numId w:val="32"/>
        </w:numPr>
        <w:jc w:val="both"/>
        <w:rPr>
          <w:ins w:id="202" w:author="Grassi Sara" w:date="2016-01-22T11:24:00Z"/>
        </w:rPr>
      </w:pPr>
      <w:ins w:id="203" w:author="Grassi Sara" w:date="2016-01-22T11:25:00Z">
        <w:r w:rsidRPr="00E713B0">
          <w:t>data_variable</w:t>
        </w:r>
      </w:ins>
      <w:ins w:id="204" w:author="Grassi Sara" w:date="2016-01-22T11:24:00Z">
        <w:r w:rsidR="00303D83" w:rsidRPr="00303D83">
          <w:t>.mat</w:t>
        </w:r>
        <w:r w:rsidR="00303D83">
          <w:t xml:space="preserve">: data as in Table 1, </w:t>
        </w:r>
        <w:r w:rsidR="00303D83">
          <w:t>variable</w:t>
        </w:r>
        <w:r w:rsidR="00303D83">
          <w:t xml:space="preserve"> frame-length method.</w:t>
        </w:r>
      </w:ins>
    </w:p>
    <w:p w14:paraId="046847D6" w14:textId="4B7FB847" w:rsidR="00303D83" w:rsidRDefault="00E713B0" w:rsidP="00E713B0">
      <w:pPr>
        <w:pStyle w:val="ListParagraph"/>
        <w:numPr>
          <w:ilvl w:val="0"/>
          <w:numId w:val="32"/>
        </w:numPr>
        <w:jc w:val="both"/>
        <w:rPr>
          <w:ins w:id="205" w:author="Grassi Sara" w:date="2016-01-22T11:24:00Z"/>
        </w:rPr>
      </w:pPr>
      <w:ins w:id="206" w:author="Grassi Sara" w:date="2016-01-22T11:25:00Z">
        <w:r w:rsidRPr="00E713B0">
          <w:t>data_fixed_6</w:t>
        </w:r>
      </w:ins>
      <w:ins w:id="207" w:author="Grassi Sara" w:date="2016-01-22T11:24:00Z">
        <w:r w:rsidR="00303D83" w:rsidRPr="00303D83">
          <w:t>.mat</w:t>
        </w:r>
        <w:r w:rsidR="00303D83">
          <w:t>: data as in Table 3</w:t>
        </w:r>
        <w:r w:rsidR="00303D83">
          <w:t>, fixed frame-length method.</w:t>
        </w:r>
      </w:ins>
    </w:p>
    <w:p w14:paraId="2F98A2A7" w14:textId="65980B89" w:rsidR="00303D83" w:rsidRDefault="00E713B0" w:rsidP="00E713B0">
      <w:pPr>
        <w:pStyle w:val="ListParagraph"/>
        <w:numPr>
          <w:ilvl w:val="0"/>
          <w:numId w:val="32"/>
        </w:numPr>
        <w:jc w:val="both"/>
        <w:rPr>
          <w:ins w:id="208" w:author="Grassi Sara" w:date="2016-01-22T11:24:00Z"/>
        </w:rPr>
      </w:pPr>
      <w:ins w:id="209" w:author="Grassi Sara" w:date="2016-01-22T11:25:00Z">
        <w:r w:rsidRPr="00E713B0">
          <w:t>data_variable_6</w:t>
        </w:r>
      </w:ins>
      <w:ins w:id="210" w:author="Grassi Sara" w:date="2016-01-22T11:24:00Z">
        <w:r w:rsidR="00303D83" w:rsidRPr="00303D83">
          <w:t>.mat</w:t>
        </w:r>
        <w:r w:rsidR="00303D83">
          <w:t>: data as in Table 3</w:t>
        </w:r>
        <w:r w:rsidR="00303D83">
          <w:t xml:space="preserve">, </w:t>
        </w:r>
      </w:ins>
      <w:ins w:id="211" w:author="Grassi Sara" w:date="2016-01-22T11:25:00Z">
        <w:r w:rsidR="00303D83">
          <w:t>variable</w:t>
        </w:r>
      </w:ins>
      <w:ins w:id="212" w:author="Grassi Sara" w:date="2016-01-22T11:24:00Z">
        <w:r w:rsidR="00303D83">
          <w:t xml:space="preserve"> frame-length method.</w:t>
        </w:r>
      </w:ins>
    </w:p>
    <w:p w14:paraId="4EA2DFF0" w14:textId="0754B712" w:rsidR="00303D83" w:rsidDel="00303D83" w:rsidRDefault="00303D83" w:rsidP="00303D83">
      <w:pPr>
        <w:pStyle w:val="ListParagraph"/>
        <w:numPr>
          <w:ilvl w:val="0"/>
          <w:numId w:val="32"/>
        </w:numPr>
        <w:jc w:val="both"/>
        <w:rPr>
          <w:del w:id="213" w:author="Grassi Sara" w:date="2016-01-22T11:24:00Z"/>
        </w:rPr>
        <w:pPrChange w:id="214" w:author="Grassi Sara" w:date="2016-01-22T11:23:00Z">
          <w:pPr>
            <w:pStyle w:val="ListParagraph"/>
            <w:numPr>
              <w:numId w:val="27"/>
            </w:numPr>
            <w:ind w:hanging="360"/>
            <w:jc w:val="both"/>
          </w:pPr>
        </w:pPrChange>
      </w:pPr>
    </w:p>
    <w:p w14:paraId="4C4D71AE" w14:textId="77777777" w:rsidR="00466CA8" w:rsidRDefault="00466CA8" w:rsidP="00925C9F">
      <w:pPr>
        <w:pStyle w:val="ListParagraph"/>
        <w:jc w:val="both"/>
      </w:pPr>
    </w:p>
    <w:p w14:paraId="0C6B9316" w14:textId="2F9855C9" w:rsidR="00E32FB0" w:rsidRPr="00E32FB0" w:rsidRDefault="00E32FB0" w:rsidP="00925C9F">
      <w:pPr>
        <w:pStyle w:val="ListParagraph"/>
        <w:numPr>
          <w:ilvl w:val="0"/>
          <w:numId w:val="24"/>
        </w:numPr>
        <w:jc w:val="both"/>
        <w:rPr>
          <w:b/>
        </w:rPr>
      </w:pPr>
      <w:r>
        <w:rPr>
          <w:b/>
        </w:rPr>
        <w:t>Tests</w:t>
      </w:r>
    </w:p>
    <w:p w14:paraId="3B25DA41" w14:textId="729919A7" w:rsidR="00394400" w:rsidRDefault="00394400" w:rsidP="00925C9F">
      <w:pPr>
        <w:jc w:val="both"/>
      </w:pPr>
      <w:r>
        <w:t xml:space="preserve">To train and process to </w:t>
      </w:r>
      <w:r w:rsidR="00357360">
        <w:t xml:space="preserve">perform the </w:t>
      </w:r>
      <w:r>
        <w:t>tests:</w:t>
      </w:r>
    </w:p>
    <w:p w14:paraId="5DF6DCAD" w14:textId="6B08A36A" w:rsidR="00394400" w:rsidRDefault="00394400" w:rsidP="00925C9F">
      <w:pPr>
        <w:pStyle w:val="ListParagraph"/>
        <w:numPr>
          <w:ilvl w:val="0"/>
          <w:numId w:val="26"/>
        </w:numPr>
        <w:jc w:val="both"/>
      </w:pPr>
      <w:r>
        <w:t xml:space="preserve">Open one </w:t>
      </w:r>
      <w:r w:rsidR="00245C94">
        <w:t xml:space="preserve">of </w:t>
      </w:r>
      <w:r>
        <w:t xml:space="preserve">the files corresponding to the method </w:t>
      </w:r>
      <w:r w:rsidR="00184D3B">
        <w:t xml:space="preserve">you are </w:t>
      </w:r>
      <w:r>
        <w:t xml:space="preserve">interested about (“oneVsAll.m”, “allVsAll.m” or “crosVad.m”. The *_resamp files resample the frames to have the same amount </w:t>
      </w:r>
      <w:del w:id="215" w:author="Grassi Sara" w:date="2016-01-22T11:29:00Z">
        <w:r w:rsidDel="00502F77">
          <w:delText xml:space="preserve">among </w:delText>
        </w:r>
      </w:del>
      <w:ins w:id="216" w:author="Grassi Sara" w:date="2016-01-22T11:29:00Z">
        <w:r w:rsidR="00502F77">
          <w:t>for</w:t>
        </w:r>
        <w:r w:rsidR="00502F77">
          <w:t xml:space="preserve"> </w:t>
        </w:r>
      </w:ins>
      <w:r>
        <w:t>each species).</w:t>
      </w:r>
    </w:p>
    <w:p w14:paraId="4A973C93" w14:textId="38E65211" w:rsidR="00466CA8" w:rsidRDefault="00466CA8" w:rsidP="00925C9F">
      <w:pPr>
        <w:pStyle w:val="ListParagraph"/>
        <w:numPr>
          <w:ilvl w:val="0"/>
          <w:numId w:val="26"/>
        </w:numPr>
        <w:jc w:val="both"/>
      </w:pPr>
      <w:r>
        <w:t xml:space="preserve">Change the name of the </w:t>
      </w:r>
      <w:del w:id="217" w:author="Grassi Sara" w:date="2016-01-22T11:41:00Z">
        <w:r w:rsidDel="005679F0">
          <w:delText xml:space="preserve">data </w:delText>
        </w:r>
      </w:del>
      <w:r>
        <w:t>extracted</w:t>
      </w:r>
      <w:ins w:id="218" w:author="Grassi Sara" w:date="2016-01-22T11:41:00Z">
        <w:r w:rsidR="005679F0">
          <w:t xml:space="preserve"> features file</w:t>
        </w:r>
      </w:ins>
      <w:bookmarkStart w:id="219" w:name="_GoBack"/>
      <w:bookmarkEnd w:id="219"/>
      <w:r>
        <w:t xml:space="preserve"> (load the .mat file</w:t>
      </w:r>
      <w:ins w:id="220" w:author="Grassi Sara" w:date="2016-01-22T11:40:00Z">
        <w:r w:rsidR="008A3907">
          <w:t>, e.g.</w:t>
        </w:r>
      </w:ins>
      <w:r>
        <w:t xml:space="preserve"> with “</w:t>
      </w:r>
      <w:r w:rsidRPr="00466CA8">
        <w:t>load data_variable.mat;</w:t>
      </w:r>
      <w:r>
        <w:t>”</w:t>
      </w:r>
      <w:ins w:id="221" w:author="Grassi Sara" w:date="2016-01-22T11:40:00Z">
        <w:r w:rsidR="008A3907">
          <w:t xml:space="preserve"> </w:t>
        </w:r>
        <w:r w:rsidR="008A3907">
          <w:t>for the variable frame-length method, with the species of Table 1</w:t>
        </w:r>
      </w:ins>
      <w:r>
        <w:t>)</w:t>
      </w:r>
    </w:p>
    <w:p w14:paraId="64950D54" w14:textId="2B1013E0" w:rsidR="00394400" w:rsidRDefault="00394400" w:rsidP="00925C9F">
      <w:pPr>
        <w:pStyle w:val="ListParagraph"/>
        <w:numPr>
          <w:ilvl w:val="0"/>
          <w:numId w:val="26"/>
        </w:numPr>
        <w:jc w:val="both"/>
      </w:pPr>
      <w:r>
        <w:t>Change the parameters of the GMM using the variable “cov_type” for the type of the covariance matrix and “K” for the number of Gaussians.</w:t>
      </w:r>
    </w:p>
    <w:p w14:paraId="6AED44FA" w14:textId="5DC33BA9" w:rsidR="000830CA" w:rsidRDefault="00BD22E6" w:rsidP="00925C9F">
      <w:pPr>
        <w:pStyle w:val="ListParagraph"/>
        <w:numPr>
          <w:ilvl w:val="0"/>
          <w:numId w:val="26"/>
        </w:numPr>
        <w:jc w:val="both"/>
      </w:pPr>
      <w:r>
        <w:t>Run the script</w:t>
      </w:r>
    </w:p>
    <w:p w14:paraId="4C057A50" w14:textId="25B77AB8" w:rsidR="000830CA" w:rsidRDefault="00DB4C1D" w:rsidP="00925C9F">
      <w:pPr>
        <w:jc w:val="both"/>
      </w:pPr>
      <w:r>
        <w:rPr>
          <w:noProof/>
        </w:rPr>
        <w:pict w14:anchorId="328FD0F7">
          <v:shape id="_x0000_s1026" type="#_x0000_t75" style="position:absolute;left:0;text-align:left;margin-left:46.65pt;margin-top:4pt;width:316.7pt;height:173.7pt;z-index:-251643392;mso-position-horizontal-relative:text;mso-position-vertical-relative:text;mso-width-relative:page;mso-height-relative:page" wrapcoords="-50 0 -50 21508 21600 21508 21600 0 -50 0">
            <v:imagedata r:id="rId44" o:title="data"/>
            <w10:wrap type="tight"/>
          </v:shape>
        </w:pict>
      </w:r>
    </w:p>
    <w:p w14:paraId="0932296E" w14:textId="77777777" w:rsidR="000830CA" w:rsidRDefault="000830CA" w:rsidP="00925C9F">
      <w:pPr>
        <w:jc w:val="both"/>
      </w:pPr>
    </w:p>
    <w:p w14:paraId="646C16AF" w14:textId="77777777" w:rsidR="000830CA" w:rsidRDefault="000830CA" w:rsidP="00925C9F">
      <w:pPr>
        <w:jc w:val="both"/>
      </w:pPr>
    </w:p>
    <w:p w14:paraId="21AF1A7B" w14:textId="77777777" w:rsidR="000830CA" w:rsidRDefault="000830CA" w:rsidP="00925C9F">
      <w:pPr>
        <w:jc w:val="both"/>
      </w:pPr>
    </w:p>
    <w:p w14:paraId="7731A227" w14:textId="61AF87F9" w:rsidR="000830CA" w:rsidRDefault="000830CA" w:rsidP="00925C9F">
      <w:pPr>
        <w:jc w:val="both"/>
      </w:pPr>
    </w:p>
    <w:p w14:paraId="07E2EEFE" w14:textId="00FD2C71" w:rsidR="000830CA" w:rsidRDefault="000830CA" w:rsidP="00925C9F">
      <w:pPr>
        <w:jc w:val="both"/>
      </w:pPr>
    </w:p>
    <w:p w14:paraId="7AFD9F4D" w14:textId="7E1A468F" w:rsidR="00833BF2" w:rsidRDefault="00833BF2" w:rsidP="00925C9F">
      <w:pPr>
        <w:jc w:val="both"/>
      </w:pPr>
    </w:p>
    <w:p w14:paraId="3467016A" w14:textId="223398BF" w:rsidR="007F3645" w:rsidRDefault="00833BF2" w:rsidP="00925C9F">
      <w:pPr>
        <w:jc w:val="both"/>
      </w:pPr>
      <w:r>
        <w:rPr>
          <w:noProof/>
          <w:lang w:eastAsia="en-US"/>
        </w:rPr>
        <mc:AlternateContent>
          <mc:Choice Requires="wps">
            <w:drawing>
              <wp:anchor distT="0" distB="0" distL="114300" distR="114300" simplePos="0" relativeHeight="251672064" behindDoc="1" locked="0" layoutInCell="1" allowOverlap="1" wp14:anchorId="78DE3AD3" wp14:editId="09C967E0">
                <wp:simplePos x="0" y="0"/>
                <wp:positionH relativeFrom="column">
                  <wp:posOffset>955675</wp:posOffset>
                </wp:positionH>
                <wp:positionV relativeFrom="paragraph">
                  <wp:posOffset>116840</wp:posOffset>
                </wp:positionV>
                <wp:extent cx="2512060" cy="266700"/>
                <wp:effectExtent l="0" t="0" r="2540" b="0"/>
                <wp:wrapTight wrapText="bothSides">
                  <wp:wrapPolygon edited="0">
                    <wp:start x="0" y="0"/>
                    <wp:lineTo x="0" y="20057"/>
                    <wp:lineTo x="21458" y="20057"/>
                    <wp:lineTo x="21458" y="0"/>
                    <wp:lineTo x="0" y="0"/>
                  </wp:wrapPolygon>
                </wp:wrapTight>
                <wp:docPr id="236" name="Zone de texte 236"/>
                <wp:cNvGraphicFramePr/>
                <a:graphic xmlns:a="http://schemas.openxmlformats.org/drawingml/2006/main">
                  <a:graphicData uri="http://schemas.microsoft.com/office/word/2010/wordprocessingShape">
                    <wps:wsp>
                      <wps:cNvSpPr txBox="1"/>
                      <wps:spPr>
                        <a:xfrm>
                          <a:off x="0" y="0"/>
                          <a:ext cx="2512060" cy="266700"/>
                        </a:xfrm>
                        <a:prstGeom prst="rect">
                          <a:avLst/>
                        </a:prstGeom>
                        <a:solidFill>
                          <a:prstClr val="white"/>
                        </a:solidFill>
                        <a:ln>
                          <a:noFill/>
                        </a:ln>
                        <a:effectLst/>
                      </wps:spPr>
                      <wps:txbx>
                        <w:txbxContent>
                          <w:p w14:paraId="16A99985" w14:textId="74147870" w:rsidR="00DB4C1D" w:rsidRPr="006A559C" w:rsidRDefault="00DB4C1D" w:rsidP="000830CA">
                            <w:pPr>
                              <w:pStyle w:val="Caption"/>
                              <w:rPr>
                                <w:noProof/>
                                <w:sz w:val="24"/>
                              </w:rPr>
                            </w:pPr>
                            <w:r>
                              <w:t>Figure 13: Structure of the database directories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E3AD3" id="Zone de texte 236" o:spid="_x0000_s1150" type="#_x0000_t202" style="position:absolute;left:0;text-align:left;margin-left:75.25pt;margin-top:9.2pt;width:197.8pt;height:21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" stroked="f">
                <v:textbox style="mso-fit-shape-to-text:t" inset="0,0,0,0">
                  <w:txbxContent>
                    <w:p w14:paraId="16A99985" w14:textId="74147870" w:rsidR="00DB4C1D" w:rsidRPr="006A559C" w:rsidRDefault="00DB4C1D" w:rsidP="000830CA">
                      <w:pPr>
                        <w:pStyle w:val="Caption"/>
                        <w:rPr>
                          <w:noProof/>
                          <w:sz w:val="24"/>
                        </w:rPr>
                      </w:pPr>
                      <w:r>
                        <w:t>Figure 13: Structure of the database directories</w:t>
                      </w:r>
                    </w:p>
                  </w:txbxContent>
                </v:textbox>
                <w10:wrap type="tight"/>
              </v:shape>
            </w:pict>
          </mc:Fallback>
        </mc:AlternateContent>
      </w:r>
    </w:p>
    <w:p w14:paraId="30778ADD" w14:textId="77777777" w:rsidR="007E1C4E" w:rsidRDefault="007E1C4E" w:rsidP="00925C9F">
      <w:pPr>
        <w:jc w:val="both"/>
      </w:pPr>
    </w:p>
    <w:p w14:paraId="197A6019" w14:textId="3D96F988" w:rsidR="00BB2184" w:rsidRPr="00F50604" w:rsidRDefault="00BB2184" w:rsidP="00925C9F">
      <w:pPr>
        <w:jc w:val="both"/>
      </w:pPr>
      <w:r>
        <w:t xml:space="preserve">To test </w:t>
      </w:r>
      <w:r w:rsidR="00DB3F0B">
        <w:t>some</w:t>
      </w:r>
      <w:r>
        <w:t xml:space="preserve"> specific record</w:t>
      </w:r>
      <w:r w:rsidR="00DB3F0B">
        <w:t>s</w:t>
      </w:r>
      <w:r>
        <w:t xml:space="preserve">, use the script “GMM_final_test.m” </w:t>
      </w:r>
      <w:del w:id="222" w:author="Grassi Sara" w:date="2016-01-22T11:37:00Z">
        <w:r w:rsidDel="008A3907">
          <w:delText xml:space="preserve">into the folder </w:delText>
        </w:r>
        <w:r w:rsidR="00494204" w:rsidDel="008A3907">
          <w:delText>“</w:delText>
        </w:r>
        <w:r w:rsidRPr="00F50604" w:rsidDel="008A3907">
          <w:delText xml:space="preserve">fixed_&amp;_variable” </w:delText>
        </w:r>
      </w:del>
      <w:r w:rsidRPr="00F50604">
        <w:t>as follow:</w:t>
      </w:r>
    </w:p>
    <w:p w14:paraId="06C54F44" w14:textId="1175D20D" w:rsidR="00BB2184" w:rsidRDefault="000830CA" w:rsidP="008A3907">
      <w:pPr>
        <w:pStyle w:val="ListParagraph"/>
        <w:numPr>
          <w:ilvl w:val="0"/>
          <w:numId w:val="30"/>
        </w:numPr>
        <w:jc w:val="both"/>
      </w:pPr>
      <w:r>
        <w:t>Fill the variable “</w:t>
      </w:r>
      <w:r w:rsidRPr="000830CA">
        <w:t>base_dir</w:t>
      </w:r>
      <w:r>
        <w:t>” with the path of the folder that contains the test files</w:t>
      </w:r>
      <w:ins w:id="223" w:author="Grassi Sara" w:date="2016-01-22T11:38:00Z">
        <w:r w:rsidR="008A3907">
          <w:t xml:space="preserve"> (.</w:t>
        </w:r>
        <w:r w:rsidR="008A3907" w:rsidRPr="008A3907">
          <w:t>\data\field_sounds</w:t>
        </w:r>
        <w:r w:rsidR="008A3907">
          <w:t>)</w:t>
        </w:r>
      </w:ins>
      <w:r>
        <w:t>.</w:t>
      </w:r>
    </w:p>
    <w:p w14:paraId="446FEF8D" w14:textId="4B9214C4" w:rsidR="000830CA" w:rsidRDefault="000830CA" w:rsidP="00925C9F">
      <w:pPr>
        <w:pStyle w:val="ListParagraph"/>
        <w:numPr>
          <w:ilvl w:val="0"/>
          <w:numId w:val="30"/>
        </w:numPr>
        <w:jc w:val="both"/>
      </w:pPr>
      <w:r>
        <w:t xml:space="preserve">Check that the name of the loaded </w:t>
      </w:r>
      <w:ins w:id="224" w:author="Grassi Sara" w:date="2016-01-22T11:39:00Z">
        <w:r w:rsidR="008A3907">
          <w:t xml:space="preserve">feature </w:t>
        </w:r>
      </w:ins>
      <w:r>
        <w:t xml:space="preserve">file </w:t>
      </w:r>
      <w:ins w:id="225" w:author="Grassi Sara" w:date="2016-01-22T11:39:00Z">
        <w:r w:rsidR="008A3907">
          <w:t xml:space="preserve">correspond to the method and species </w:t>
        </w:r>
      </w:ins>
      <w:del w:id="226" w:author="Grassi Sara" w:date="2016-01-22T11:39:00Z">
        <w:r w:rsidDel="008A3907">
          <w:delText xml:space="preserve">is the data </w:delText>
        </w:r>
      </w:del>
      <w:r>
        <w:t>that we want to use (</w:t>
      </w:r>
      <w:ins w:id="227" w:author="Grassi Sara" w:date="2016-01-22T11:38:00Z">
        <w:r w:rsidR="008A3907">
          <w:t xml:space="preserve">e.g. </w:t>
        </w:r>
      </w:ins>
      <w:r>
        <w:t>“</w:t>
      </w:r>
      <w:r w:rsidRPr="00BB2184">
        <w:t>load data_variable.mat;</w:t>
      </w:r>
      <w:r>
        <w:t>”</w:t>
      </w:r>
      <w:ins w:id="228" w:author="Grassi Sara" w:date="2016-01-22T11:38:00Z">
        <w:r w:rsidR="008A3907">
          <w:t xml:space="preserve"> for the </w:t>
        </w:r>
      </w:ins>
      <w:ins w:id="229" w:author="Grassi Sara" w:date="2016-01-22T11:39:00Z">
        <w:r w:rsidR="008A3907">
          <w:t>variable</w:t>
        </w:r>
      </w:ins>
      <w:ins w:id="230" w:author="Grassi Sara" w:date="2016-01-22T11:38:00Z">
        <w:r w:rsidR="008A3907">
          <w:t xml:space="preserve"> frame-length method</w:t>
        </w:r>
      </w:ins>
      <w:ins w:id="231" w:author="Grassi Sara" w:date="2016-01-22T11:39:00Z">
        <w:r w:rsidR="008A3907">
          <w:t>, with the species of Table 1</w:t>
        </w:r>
      </w:ins>
      <w:r>
        <w:t>).</w:t>
      </w:r>
    </w:p>
    <w:p w14:paraId="0AEB9DA5" w14:textId="443DE732" w:rsidR="00833BF2" w:rsidRDefault="000830CA" w:rsidP="00925C9F">
      <w:pPr>
        <w:pStyle w:val="ListParagraph"/>
        <w:numPr>
          <w:ilvl w:val="0"/>
          <w:numId w:val="30"/>
        </w:numPr>
        <w:jc w:val="both"/>
      </w:pPr>
      <w:r>
        <w:t>Run the script</w:t>
      </w:r>
    </w:p>
    <w:p w14:paraId="3E6D765C" w14:textId="77777777" w:rsidR="001937B3" w:rsidRDefault="001937B3" w:rsidP="00925C9F">
      <w:pPr>
        <w:jc w:val="both"/>
      </w:pPr>
    </w:p>
    <w:p w14:paraId="74049969" w14:textId="6D98C0B1" w:rsidR="001937B3" w:rsidRPr="001937B3" w:rsidRDefault="001937B3" w:rsidP="00925C9F">
      <w:pPr>
        <w:autoSpaceDE w:val="0"/>
        <w:autoSpaceDN w:val="0"/>
        <w:adjustRightInd w:val="0"/>
        <w:spacing w:after="0" w:line="240" w:lineRule="auto"/>
        <w:jc w:val="both"/>
        <w:rPr>
          <w:rFonts w:ascii="Courier New" w:hAnsi="Courier New" w:cs="Courier New"/>
          <w:color w:val="000000"/>
          <w:sz w:val="20"/>
          <w:szCs w:val="20"/>
        </w:rPr>
      </w:pPr>
      <w:r>
        <w:t>Note that the file “</w:t>
      </w:r>
      <w:r w:rsidRPr="00D06A85">
        <w:t>activity_detector.m</w:t>
      </w:r>
      <w:r>
        <w:t xml:space="preserve">” can be used to study the cutting of the frames by the activity detector. To use it, run </w:t>
      </w:r>
      <w:r w:rsidRPr="001937B3">
        <w:rPr>
          <w:rFonts w:ascii="Courier New" w:hAnsi="Courier New" w:cs="Courier New"/>
          <w:color w:val="000000"/>
          <w:sz w:val="20"/>
          <w:szCs w:val="20"/>
        </w:rPr>
        <w:t>activity_detector(audioFile, showPlot)</w:t>
      </w:r>
      <w:r>
        <w:t>, where “audioFile” is the path to the record that need to be studied and “showPlot” is a parameter to show a plot of the signal (put it to 1).</w:t>
      </w:r>
    </w:p>
    <w:p w14:paraId="0C8EB7B6" w14:textId="77777777" w:rsidR="00E32FB0" w:rsidRDefault="00E32FB0" w:rsidP="00925C9F">
      <w:pPr>
        <w:jc w:val="both"/>
      </w:pPr>
    </w:p>
    <w:p w14:paraId="7F4B2876" w14:textId="1915026F" w:rsidR="00E32FB0" w:rsidRDefault="007F3645" w:rsidP="00925C9F">
      <w:pPr>
        <w:jc w:val="both"/>
      </w:pPr>
      <w:r>
        <w:t>There is another version of the fixed frame-length which automatically search the files in a databa</w:t>
      </w:r>
      <w:r w:rsidR="00BF786C">
        <w:t>se according to a list of wished</w:t>
      </w:r>
      <w:r>
        <w:t xml:space="preserve"> species. </w:t>
      </w:r>
      <w:r w:rsidR="00E32FB0">
        <w:t>To process the fixed frame-length features extraction, use the scripts into the folder “new_fixed” as follow:</w:t>
      </w:r>
    </w:p>
    <w:p w14:paraId="015C3890" w14:textId="77777777" w:rsidR="00E32FB0" w:rsidRDefault="00E32FB0" w:rsidP="00925C9F">
      <w:pPr>
        <w:pStyle w:val="ListParagraph"/>
        <w:numPr>
          <w:ilvl w:val="0"/>
          <w:numId w:val="31"/>
        </w:numPr>
        <w:jc w:val="both"/>
      </w:pPr>
      <w:r>
        <w:t>Specify the name of the species that need to be extracted into the files “</w:t>
      </w:r>
      <w:r w:rsidRPr="009115D5">
        <w:t>selectedSpecies.mat</w:t>
      </w:r>
      <w:r>
        <w:t>” (the name must written as in the file “</w:t>
      </w:r>
      <w:r w:rsidRPr="00BD22E6">
        <w:t>Datentabelle.xls</w:t>
      </w:r>
      <w:r>
        <w:t>”).</w:t>
      </w:r>
    </w:p>
    <w:p w14:paraId="7E134F36" w14:textId="533A99BC" w:rsidR="001937B3" w:rsidRDefault="001937B3" w:rsidP="00925C9F">
      <w:pPr>
        <w:pStyle w:val="ListParagraph"/>
        <w:numPr>
          <w:ilvl w:val="0"/>
          <w:numId w:val="31"/>
        </w:numPr>
        <w:jc w:val="both"/>
      </w:pPr>
      <w:r>
        <w:t>Open “</w:t>
      </w:r>
      <w:r w:rsidRPr="00B950CD">
        <w:t>calculateFeatures</w:t>
      </w:r>
      <w:r>
        <w:t>.m” and specify the path to the database of [7] (see section 3.1.2) with the variable “</w:t>
      </w:r>
      <w:r w:rsidRPr="00B950CD">
        <w:t>data_dir</w:t>
      </w:r>
      <w:r>
        <w:t xml:space="preserve">”. This variable should point to a unique directory in which one has put all the sound files (*.wav) of the database of [7]. The file </w:t>
      </w:r>
      <w:r w:rsidRPr="007F3645">
        <w:t>selectedSpecies.mat</w:t>
      </w:r>
      <w:r>
        <w:t xml:space="preserve"> contain the seven selected (see section 4) species and </w:t>
      </w:r>
      <w:r w:rsidRPr="007F3645">
        <w:t>selectedSpecies</w:t>
      </w:r>
      <w:r>
        <w:t>_6</w:t>
      </w:r>
      <w:r w:rsidRPr="007F3645">
        <w:t>.mat</w:t>
      </w:r>
      <w:r>
        <w:t xml:space="preserve"> contain the eight species with more data (see section 4.1).</w:t>
      </w:r>
    </w:p>
    <w:p w14:paraId="61F28D9C" w14:textId="175BF98F" w:rsidR="00DB3F0B" w:rsidRDefault="00E32FB0" w:rsidP="00925C9F">
      <w:pPr>
        <w:pStyle w:val="ListParagraph"/>
        <w:numPr>
          <w:ilvl w:val="0"/>
          <w:numId w:val="31"/>
        </w:numPr>
        <w:jc w:val="both"/>
      </w:pPr>
      <w:r>
        <w:t>Run “</w:t>
      </w:r>
      <w:r w:rsidRPr="00B950CD">
        <w:t>calculateFeatures</w:t>
      </w:r>
      <w:r>
        <w:t>.m”, the resulting feature vectors are saved in the files “</w:t>
      </w:r>
      <w:r w:rsidRPr="00394400">
        <w:t>data_fixed.mat</w:t>
      </w:r>
      <w:r>
        <w:t>”</w:t>
      </w:r>
    </w:p>
    <w:p w14:paraId="1C466273" w14:textId="2F007A21" w:rsidR="00D06A85" w:rsidRDefault="00925C9F" w:rsidP="00925C9F">
      <w:pPr>
        <w:autoSpaceDE w:val="0"/>
        <w:autoSpaceDN w:val="0"/>
        <w:adjustRightInd w:val="0"/>
        <w:spacing w:after="0" w:line="240" w:lineRule="auto"/>
        <w:jc w:val="both"/>
      </w:pPr>
      <w:r>
        <w:lastRenderedPageBreak/>
        <w:t>If you use this file to extract the features, when you use the file to test (e.g. “oneVsAll.m”)</w:t>
      </w:r>
      <w:del w:id="232" w:author="Grassi Sara" w:date="2016-01-21T09:20:00Z">
        <w:r w:rsidDel="004F567E">
          <w:delText>,</w:delText>
        </w:r>
      </w:del>
      <w:r>
        <w:t xml:space="preserve"> you have to uncomment the lines 16 to 19 and comment the lines 22 to 24. This must be done because the feature vectors are not exactly in the same structure and one needs to adapt the index.</w:t>
      </w:r>
    </w:p>
    <w:p w14:paraId="05911EB3" w14:textId="77777777" w:rsidR="001937B3" w:rsidRPr="00D06A85" w:rsidRDefault="001937B3" w:rsidP="00925C9F">
      <w:pPr>
        <w:autoSpaceDE w:val="0"/>
        <w:autoSpaceDN w:val="0"/>
        <w:adjustRightInd w:val="0"/>
        <w:spacing w:after="0" w:line="240" w:lineRule="auto"/>
        <w:jc w:val="both"/>
        <w:rPr>
          <w:rFonts w:ascii="Courier New" w:hAnsi="Courier New" w:cs="Courier New"/>
          <w:color w:val="000000"/>
          <w:sz w:val="20"/>
          <w:szCs w:val="20"/>
        </w:rPr>
      </w:pPr>
    </w:p>
    <w:p w14:paraId="32817CEC" w14:textId="674E11D7" w:rsidR="00D06A85" w:rsidRDefault="00833BF2" w:rsidP="00925C9F">
      <w:pPr>
        <w:jc w:val="both"/>
      </w:pPr>
      <w:r>
        <w:t>The file “naive_bayes.m” is given as an example of implementation to use naïve Bayes</w:t>
      </w:r>
      <w:r w:rsidR="00D06A85">
        <w:t xml:space="preserve"> matlab function [3]</w:t>
      </w:r>
      <w:r>
        <w:t xml:space="preserve">. It uses </w:t>
      </w:r>
      <w:r w:rsidR="00DB3F0B">
        <w:t>“</w:t>
      </w:r>
      <w:r>
        <w:t>cross-validation</w:t>
      </w:r>
      <w:r w:rsidR="00DB3F0B">
        <w:t>”</w:t>
      </w:r>
      <w:r>
        <w:t xml:space="preserve"> technique.</w:t>
      </w:r>
    </w:p>
    <w:p w14:paraId="3CD61C34" w14:textId="77777777" w:rsidR="000F0897" w:rsidRDefault="000F0897" w:rsidP="00925C9F">
      <w:pPr>
        <w:jc w:val="both"/>
      </w:pPr>
    </w:p>
    <w:p w14:paraId="03567750" w14:textId="2818B2A8" w:rsidR="00B42F33" w:rsidRDefault="00A95CCB" w:rsidP="00925C9F">
      <w:pPr>
        <w:pStyle w:val="Heading1"/>
        <w:numPr>
          <w:ilvl w:val="0"/>
          <w:numId w:val="8"/>
        </w:numPr>
        <w:jc w:val="both"/>
        <w:rPr>
          <w:rFonts w:ascii="Calibri" w:hAnsi="Calibri"/>
        </w:rPr>
      </w:pPr>
      <w:r w:rsidRPr="002C197F">
        <w:rPr>
          <w:rFonts w:ascii="Calibri" w:hAnsi="Calibri"/>
        </w:rPr>
        <w:t xml:space="preserve"> </w:t>
      </w:r>
      <w:bookmarkStart w:id="233" w:name="_Toc440536001"/>
      <w:r w:rsidR="00DA17BF" w:rsidRPr="002C197F">
        <w:rPr>
          <w:rFonts w:ascii="Calibri" w:hAnsi="Calibri"/>
        </w:rPr>
        <w:t>Bibliography</w:t>
      </w:r>
      <w:bookmarkEnd w:id="233"/>
    </w:p>
    <w:p w14:paraId="53C9EA9D" w14:textId="0CCFE653" w:rsidR="00E73A21" w:rsidRDefault="00E73A21" w:rsidP="00925C9F">
      <w:pPr>
        <w:ind w:left="720" w:hanging="720"/>
        <w:jc w:val="both"/>
      </w:pPr>
      <w:r w:rsidRPr="002C197F">
        <w:t>[</w:t>
      </w:r>
      <w:r>
        <w:t>1</w:t>
      </w:r>
      <w:r w:rsidRPr="002C197F">
        <w:t xml:space="preserve">] </w:t>
      </w:r>
      <w:r>
        <w:tab/>
      </w:r>
      <w:r w:rsidRPr="002C197F">
        <w:t xml:space="preserve">Todor Ganchev, Ilyas Potamitis, “Automatic acoustic identification of singing insects”, </w:t>
      </w:r>
      <w:r w:rsidR="00D3141B" w:rsidRPr="00D3141B">
        <w:t>Bioacoustics:</w:t>
      </w:r>
      <w:r w:rsidR="00D3141B">
        <w:t xml:space="preserve"> </w:t>
      </w:r>
      <w:r w:rsidRPr="002C197F">
        <w:t>The International Journal of Animal Sound and its Recording, 2007, Vol. 16, pp. 281-328</w:t>
      </w:r>
      <w:r w:rsidR="00D3141B">
        <w:t xml:space="preserve"> </w:t>
      </w:r>
    </w:p>
    <w:p w14:paraId="3C2FD1FE" w14:textId="227FE3F9" w:rsidR="00E73A21" w:rsidRDefault="00E73A21" w:rsidP="00925C9F">
      <w:pPr>
        <w:ind w:left="360" w:hanging="360"/>
        <w:jc w:val="both"/>
      </w:pPr>
      <w:r w:rsidRPr="002C197F">
        <w:t>[</w:t>
      </w:r>
      <w:r>
        <w:t>2</w:t>
      </w:r>
      <w:r w:rsidRPr="002C197F">
        <w:t>]</w:t>
      </w:r>
      <w:r w:rsidRPr="002C197F">
        <w:tab/>
      </w:r>
      <w:r w:rsidR="00CD27D1">
        <w:tab/>
      </w:r>
      <w:r w:rsidRPr="002C197F">
        <w:t>Pattern recognition and machine learning, Bishop Christopher M., 2009</w:t>
      </w:r>
    </w:p>
    <w:p w14:paraId="4186F040" w14:textId="1F599E3A" w:rsidR="00963C2E" w:rsidRDefault="00963C2E" w:rsidP="00925C9F">
      <w:pPr>
        <w:ind w:left="360" w:hanging="360"/>
        <w:jc w:val="both"/>
      </w:pPr>
      <w:r>
        <w:t>[3]</w:t>
      </w:r>
      <w:r>
        <w:tab/>
      </w:r>
      <w:r w:rsidR="00CD27D1">
        <w:tab/>
      </w:r>
      <w:r w:rsidRPr="00FD5A51">
        <w:t>http://ch.mathworks.com/help/stats/fitcnb.html</w:t>
      </w:r>
    </w:p>
    <w:p w14:paraId="2846DC87" w14:textId="7A40C23A" w:rsidR="00963C2E" w:rsidRPr="00963C2E" w:rsidRDefault="00963C2E" w:rsidP="00925C9F">
      <w:pPr>
        <w:ind w:left="720" w:hanging="720"/>
        <w:jc w:val="both"/>
        <w:rPr>
          <w:lang w:val="fr-CH"/>
        </w:rPr>
      </w:pPr>
      <w:r w:rsidRPr="002C197F">
        <w:rPr>
          <w:lang w:val="fr-CH"/>
        </w:rPr>
        <w:t>[</w:t>
      </w:r>
      <w:r>
        <w:rPr>
          <w:lang w:val="fr-CH"/>
        </w:rPr>
        <w:t>4</w:t>
      </w:r>
      <w:r w:rsidRPr="002C197F">
        <w:rPr>
          <w:lang w:val="fr-CH"/>
        </w:rPr>
        <w:t xml:space="preserve">] </w:t>
      </w:r>
      <w:r w:rsidR="009547D6">
        <w:rPr>
          <w:lang w:val="fr-CH"/>
        </w:rPr>
        <w:tab/>
      </w:r>
      <w:r w:rsidRPr="002C197F">
        <w:rPr>
          <w:lang w:val="fr-CH"/>
        </w:rPr>
        <w:t xml:space="preserve">Detection and Recognition of Impulsive Sound Signals, A. Dufaux, PhD Thesis, Faculté des Sciences de l'Université </w:t>
      </w:r>
      <w:r>
        <w:rPr>
          <w:lang w:val="fr-CH"/>
        </w:rPr>
        <w:t>de Neuchâtel, Switzerland, 2001</w:t>
      </w:r>
    </w:p>
    <w:p w14:paraId="2C47F3B8" w14:textId="6B2B614D" w:rsidR="00963C2E" w:rsidRPr="00963C2E" w:rsidRDefault="00963C2E" w:rsidP="00925C9F">
      <w:pPr>
        <w:ind w:left="360" w:hanging="360"/>
        <w:jc w:val="both"/>
        <w:rPr>
          <w:lang w:val="fr-CH"/>
        </w:rPr>
      </w:pPr>
      <w:r w:rsidRPr="00963C2E">
        <w:rPr>
          <w:lang w:val="fr-CH"/>
        </w:rPr>
        <w:t>[5]</w:t>
      </w:r>
      <w:r w:rsidRPr="00963C2E">
        <w:rPr>
          <w:lang w:val="fr-CH"/>
        </w:rPr>
        <w:tab/>
      </w:r>
      <w:r w:rsidR="009547D6">
        <w:rPr>
          <w:lang w:val="fr-CH"/>
        </w:rPr>
        <w:tab/>
      </w:r>
      <w:r w:rsidRPr="00963C2E">
        <w:rPr>
          <w:lang w:val="fr-CH"/>
        </w:rPr>
        <w:t>http://ch.mathworks.com/help/stats/fitgmdist.html</w:t>
      </w:r>
    </w:p>
    <w:p w14:paraId="4A7D18DE" w14:textId="216823A2" w:rsidR="00E73A21" w:rsidRPr="00963C2E" w:rsidRDefault="00963C2E" w:rsidP="00925C9F">
      <w:pPr>
        <w:jc w:val="both"/>
        <w:rPr>
          <w:lang w:val="fr-CH"/>
        </w:rPr>
      </w:pPr>
      <w:r w:rsidRPr="00963C2E">
        <w:rPr>
          <w:lang w:val="fr-CH"/>
        </w:rPr>
        <w:t>[</w:t>
      </w:r>
      <w:r>
        <w:rPr>
          <w:lang w:val="fr-CH"/>
        </w:rPr>
        <w:t>6]</w:t>
      </w:r>
      <w:r w:rsidR="009547D6">
        <w:rPr>
          <w:lang w:val="fr-CH"/>
        </w:rPr>
        <w:tab/>
      </w:r>
      <w:r>
        <w:rPr>
          <w:lang w:val="fr-CH"/>
        </w:rPr>
        <w:t xml:space="preserve"> </w:t>
      </w:r>
      <w:r w:rsidRPr="00963C2E">
        <w:rPr>
          <w:lang w:val="fr-CH"/>
        </w:rPr>
        <w:t>https://www.adobe.com/special/products/audition/syntrillium.html</w:t>
      </w:r>
    </w:p>
    <w:p w14:paraId="032EEEE5" w14:textId="6D4BD62D" w:rsidR="00B42F33" w:rsidRDefault="00B42F33" w:rsidP="00925C9F">
      <w:pPr>
        <w:jc w:val="both"/>
        <w:rPr>
          <w:lang w:val="de-CH"/>
        </w:rPr>
      </w:pPr>
      <w:r w:rsidRPr="002C197F">
        <w:rPr>
          <w:lang w:val="de-CH"/>
        </w:rPr>
        <w:t>[</w:t>
      </w:r>
      <w:r w:rsidR="00963C2E">
        <w:rPr>
          <w:lang w:val="de-CH"/>
        </w:rPr>
        <w:t>7</w:t>
      </w:r>
      <w:r w:rsidRPr="002C197F">
        <w:rPr>
          <w:lang w:val="de-CH"/>
        </w:rPr>
        <w:t xml:space="preserve">] </w:t>
      </w:r>
      <w:r w:rsidR="009547D6">
        <w:rPr>
          <w:lang w:val="de-CH"/>
        </w:rPr>
        <w:tab/>
      </w:r>
      <w:r w:rsidRPr="002C197F">
        <w:rPr>
          <w:lang w:val="de-CH"/>
        </w:rPr>
        <w:t xml:space="preserve">C. </w:t>
      </w:r>
      <w:r w:rsidR="00CE478B">
        <w:rPr>
          <w:lang w:val="de-CH"/>
        </w:rPr>
        <w:t>R</w:t>
      </w:r>
      <w:r w:rsidRPr="002C197F">
        <w:rPr>
          <w:lang w:val="de-CH"/>
        </w:rPr>
        <w:t>oesti, B. Keist, “Die Stimmen der Heuschrecken”, Haupt Berne, 2009</w:t>
      </w:r>
      <w:r w:rsidRPr="002C197F">
        <w:rPr>
          <w:lang w:val="de-CH"/>
        </w:rPr>
        <w:tab/>
      </w:r>
      <w:r w:rsidRPr="002C197F">
        <w:rPr>
          <w:lang w:val="de-CH"/>
        </w:rPr>
        <w:tab/>
      </w:r>
    </w:p>
    <w:p w14:paraId="3D64D4E6" w14:textId="4C17D795" w:rsidR="009547D6" w:rsidRPr="002C197F" w:rsidRDefault="009547D6" w:rsidP="00925C9F">
      <w:pPr>
        <w:jc w:val="both"/>
        <w:rPr>
          <w:lang w:val="de-CH"/>
        </w:rPr>
      </w:pPr>
      <w:r w:rsidRPr="009547D6">
        <w:rPr>
          <w:lang w:val="de-CH"/>
        </w:rPr>
        <w:t>[</w:t>
      </w:r>
      <w:r>
        <w:rPr>
          <w:lang w:val="de-CH"/>
        </w:rPr>
        <w:t>8</w:t>
      </w:r>
      <w:r w:rsidRPr="009547D6">
        <w:rPr>
          <w:lang w:val="de-CH"/>
        </w:rPr>
        <w:t xml:space="preserve">]   </w:t>
      </w:r>
      <w:r>
        <w:rPr>
          <w:lang w:val="de-CH"/>
        </w:rPr>
        <w:tab/>
      </w:r>
      <w:r w:rsidRPr="009547D6">
        <w:rPr>
          <w:lang w:val="de-CH"/>
        </w:rPr>
        <w:t xml:space="preserve"> </w:t>
      </w:r>
      <w:r>
        <w:rPr>
          <w:lang w:val="de-CH"/>
        </w:rPr>
        <w:t>http://www.audeering.com/research/opensmile</w:t>
      </w:r>
    </w:p>
    <w:p w14:paraId="5FB9268B" w14:textId="194470A3" w:rsidR="0014065A" w:rsidRPr="002C197F" w:rsidRDefault="0014065A" w:rsidP="00925C9F">
      <w:pPr>
        <w:ind w:left="720" w:hanging="720"/>
        <w:jc w:val="both"/>
      </w:pPr>
      <w:r w:rsidRPr="002C197F">
        <w:t>[</w:t>
      </w:r>
      <w:r w:rsidR="009547D6">
        <w:t>9</w:t>
      </w:r>
      <w:r w:rsidR="00FB0395" w:rsidRPr="002C197F">
        <w:t xml:space="preserve">] </w:t>
      </w:r>
      <w:r w:rsidR="009547D6">
        <w:tab/>
      </w:r>
      <w:r w:rsidR="00000A0D" w:rsidRPr="002C197F">
        <w:t>Klaus Riede, “Acoustic monitoring of orthoptera and its potential for conservation”, Journal of insect conservation, 2, p. 217-223, 1998</w:t>
      </w:r>
    </w:p>
    <w:p w14:paraId="29886190" w14:textId="11646A58" w:rsidR="0014065A" w:rsidRPr="002C197F" w:rsidRDefault="0014065A" w:rsidP="00925C9F">
      <w:pPr>
        <w:ind w:left="720" w:hanging="720"/>
        <w:jc w:val="both"/>
      </w:pPr>
      <w:r w:rsidRPr="002C197F">
        <w:t>[</w:t>
      </w:r>
      <w:r w:rsidR="009547D6">
        <w:t>10</w:t>
      </w:r>
      <w:r w:rsidRPr="002C197F">
        <w:t>]</w:t>
      </w:r>
      <w:r w:rsidR="009547D6">
        <w:tab/>
      </w:r>
      <w:r w:rsidR="00000A0D" w:rsidRPr="002C197F">
        <w:t xml:space="preserve">E.D. Chesmore, E. Ohya, “Automated identification of field-recorded songs of four British grasshoppers using bioacoustics signal recognition”, Bulletin of Entomological </w:t>
      </w:r>
      <w:r w:rsidR="00CE478B" w:rsidRPr="002C197F">
        <w:t>Research</w:t>
      </w:r>
      <w:r w:rsidR="00000A0D" w:rsidRPr="002C197F">
        <w:t>, 94, p. 319-330, 2004</w:t>
      </w:r>
    </w:p>
    <w:p w14:paraId="2BD02004" w14:textId="4B473023" w:rsidR="00DF3064" w:rsidRPr="002C197F" w:rsidRDefault="00DF3064" w:rsidP="00925C9F">
      <w:pPr>
        <w:ind w:left="720" w:hanging="720"/>
        <w:jc w:val="both"/>
        <w:rPr>
          <w:lang w:val="fr-CH"/>
        </w:rPr>
      </w:pPr>
      <w:r w:rsidRPr="002C197F">
        <w:rPr>
          <w:lang w:val="fr-CH"/>
        </w:rPr>
        <w:t>[</w:t>
      </w:r>
      <w:r w:rsidR="009547D6">
        <w:rPr>
          <w:lang w:val="fr-CH"/>
        </w:rPr>
        <w:t>11</w:t>
      </w:r>
      <w:r w:rsidRPr="002C197F">
        <w:rPr>
          <w:lang w:val="fr-CH"/>
        </w:rPr>
        <w:t>]</w:t>
      </w:r>
      <w:r w:rsidR="00704857" w:rsidRPr="002C197F">
        <w:rPr>
          <w:lang w:val="fr-CH"/>
        </w:rPr>
        <w:tab/>
      </w:r>
      <w:r w:rsidR="00525BE4" w:rsidRPr="002C197F">
        <w:rPr>
          <w:lang w:val="fr-CH"/>
        </w:rPr>
        <w:t>B. &amp; H. Baur, C. &amp; D. Roesti, P. Thorens, “Sauterelles, grillons et criquets de Suisse”, Haupt Berne, 2006</w:t>
      </w:r>
    </w:p>
    <w:p w14:paraId="4C6DB3C7" w14:textId="1C98FEBB" w:rsidR="00DF3064" w:rsidRPr="002C197F" w:rsidRDefault="009547D6" w:rsidP="00925C9F">
      <w:pPr>
        <w:ind w:left="720" w:hanging="720"/>
        <w:jc w:val="both"/>
        <w:rPr>
          <w:lang w:val="fr-CH"/>
        </w:rPr>
      </w:pPr>
      <w:r>
        <w:rPr>
          <w:lang w:val="fr-CH"/>
        </w:rPr>
        <w:t>[12</w:t>
      </w:r>
      <w:r w:rsidR="00DF3064" w:rsidRPr="002C197F">
        <w:rPr>
          <w:lang w:val="fr-CH"/>
        </w:rPr>
        <w:t>]</w:t>
      </w:r>
      <w:r w:rsidR="00123444" w:rsidRPr="002C197F">
        <w:rPr>
          <w:lang w:val="fr-CH"/>
        </w:rPr>
        <w:tab/>
      </w:r>
      <w:r w:rsidR="00525BE4" w:rsidRPr="002C197F">
        <w:rPr>
          <w:lang w:val="fr-CH"/>
        </w:rPr>
        <w:t>H. Bellman, G. Luquet, “Guide des sauterelles, grillons et criquets d’Europe occidentale”, Delachaux et Niestlé, 2009</w:t>
      </w:r>
    </w:p>
    <w:sectPr w:rsidR="00DF3064" w:rsidRPr="002C197F">
      <w:footerReference w:type="default" r:id="rId45"/>
      <w:pgSz w:w="12240" w:h="15840"/>
      <w:pgMar w:top="1440"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Grassi Sara" w:date="2016-01-20T11:15:00Z" w:initials="GS">
    <w:p w14:paraId="64C74192" w14:textId="3BDE33AA" w:rsidR="00DB4C1D" w:rsidRDefault="00DB4C1D">
      <w:pPr>
        <w:pStyle w:val="CommentText"/>
      </w:pPr>
      <w:r>
        <w:rPr>
          <w:rStyle w:val="CommentReference"/>
        </w:rPr>
        <w:annotationRef/>
      </w:r>
      <w:r>
        <w:t>To be compatible with equation 5</w:t>
      </w:r>
    </w:p>
  </w:comment>
  <w:comment w:id="106" w:author="Grassi Sara" w:date="2016-01-22T09:36:00Z" w:initials="GS">
    <w:p w14:paraId="284ADA5B" w14:textId="35245DBB" w:rsidR="00DB4C1D" w:rsidRDefault="00DB4C1D">
      <w:pPr>
        <w:pStyle w:val="CommentText"/>
      </w:pPr>
      <w:r>
        <w:rPr>
          <w:rStyle w:val="CommentReference"/>
        </w:rPr>
        <w:annotationRef/>
      </w:r>
      <w:r>
        <w:t>We should have used only the training dataset (see [1]) and not the entire dataset. However as this is what is done, we should leave it like this in the report.</w:t>
      </w:r>
    </w:p>
  </w:comment>
  <w:comment w:id="167" w:author="Grassi Sara" w:date="2016-01-22T10:43:00Z" w:initials="GS">
    <w:p w14:paraId="7C5E0DCC" w14:textId="0D4CB153" w:rsidR="00DB4C1D" w:rsidRDefault="00DB4C1D">
      <w:pPr>
        <w:pStyle w:val="CommentText"/>
      </w:pPr>
      <w:r>
        <w:rPr>
          <w:rStyle w:val="CommentReference"/>
        </w:rPr>
        <w:annotationRef/>
      </w:r>
      <w:r>
        <w:t>Results will vary anyway even if you do not get this warning.</w:t>
      </w:r>
      <w:r w:rsidR="008D07EA">
        <w:t xml:space="preserve"> Because any time we will start at a different point of the multidimensional surface to be optimized and converge to a different local minimum. The run depends on the random number generator of matlab. If you want the results to be the same any time you run them, initialize the rng to the same seed, with rng(seed). Otherwise use rng(‘shuffle’) to have any time a different run.</w:t>
      </w:r>
    </w:p>
  </w:comment>
  <w:comment w:id="174" w:author="Grassi Sara" w:date="2016-01-22T11:13:00Z" w:initials="GS">
    <w:p w14:paraId="4182F786" w14:textId="40BFE1D6" w:rsidR="00AB358C" w:rsidRDefault="00AB358C">
      <w:pPr>
        <w:pStyle w:val="CommentText"/>
      </w:pPr>
      <w:r>
        <w:rPr>
          <w:rStyle w:val="CommentReference"/>
        </w:rPr>
        <w:annotationRef/>
      </w:r>
      <w:r>
        <w:t xml:space="preserve">Results will vary anyway even if you do not get this warning. </w:t>
      </w:r>
      <w:r>
        <w:t>See comment above.</w:t>
      </w:r>
    </w:p>
  </w:comment>
  <w:comment w:id="177" w:author="Grassi Sara" w:date="2016-01-22T11:15:00Z" w:initials="GS">
    <w:p w14:paraId="155F697E" w14:textId="2EE3342C" w:rsidR="006203F1" w:rsidRDefault="006203F1">
      <w:pPr>
        <w:pStyle w:val="CommentText"/>
      </w:pPr>
      <w:r>
        <w:rPr>
          <w:rStyle w:val="CommentReference"/>
        </w:rPr>
        <w:annotationRef/>
      </w:r>
      <w:r>
        <w:rPr>
          <w:rStyle w:val="CommentReference"/>
        </w:rPr>
        <w:annotationRef/>
      </w:r>
      <w:r>
        <w:t>Results will vary anyway even if you do not get this warning. See comment above.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C74192" w15:done="0"/>
  <w15:commentEx w15:paraId="284ADA5B" w15:done="0"/>
  <w15:commentEx w15:paraId="7C5E0DCC" w15:done="0"/>
  <w15:commentEx w15:paraId="4182F786" w15:done="0"/>
  <w15:commentEx w15:paraId="155F697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53968" w14:textId="77777777" w:rsidR="007450AD" w:rsidRDefault="007450AD">
      <w:pPr>
        <w:spacing w:after="0" w:line="240" w:lineRule="auto"/>
      </w:pPr>
      <w:r>
        <w:separator/>
      </w:r>
    </w:p>
  </w:endnote>
  <w:endnote w:type="continuationSeparator" w:id="0">
    <w:p w14:paraId="47E7B0FD" w14:textId="77777777" w:rsidR="007450AD" w:rsidRDefault="00745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SimSun"/>
    <w:panose1 w:val="00000000000000000000"/>
    <w:charset w:val="86"/>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181638"/>
      <w:docPartObj>
        <w:docPartGallery w:val="Page Numbers (Bottom of Page)"/>
        <w:docPartUnique/>
      </w:docPartObj>
    </w:sdtPr>
    <w:sdtContent>
      <w:p w14:paraId="4ADB3F0F" w14:textId="51A3D80C" w:rsidR="00DB4C1D" w:rsidRDefault="00DB4C1D">
        <w:pPr>
          <w:pStyle w:val="Footer"/>
        </w:pPr>
        <w:r>
          <w:fldChar w:fldCharType="begin"/>
        </w:r>
        <w:r>
          <w:instrText>PAGE   \* MERGEFORMAT</w:instrText>
        </w:r>
        <w:r>
          <w:fldChar w:fldCharType="separate"/>
        </w:r>
        <w:r w:rsidR="005679F0" w:rsidRPr="005679F0">
          <w:rPr>
            <w:noProof/>
            <w:lang w:val="fr-FR"/>
          </w:rPr>
          <w:t>22</w:t>
        </w:r>
        <w:r>
          <w:fldChar w:fldCharType="end"/>
        </w:r>
      </w:p>
    </w:sdtContent>
  </w:sdt>
  <w:p w14:paraId="63FBED5A" w14:textId="4F8F6324" w:rsidR="00DB4C1D" w:rsidRPr="004467B2" w:rsidRDefault="00DB4C1D">
    <w:pPr>
      <w:pStyle w:val="Footer"/>
      <w:rPr>
        <w:noProof/>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8A8471" w14:textId="77777777" w:rsidR="007450AD" w:rsidRDefault="007450AD">
      <w:pPr>
        <w:spacing w:after="0" w:line="240" w:lineRule="auto"/>
      </w:pPr>
      <w:r>
        <w:separator/>
      </w:r>
    </w:p>
  </w:footnote>
  <w:footnote w:type="continuationSeparator" w:id="0">
    <w:p w14:paraId="01DDD467" w14:textId="77777777" w:rsidR="007450AD" w:rsidRDefault="007450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64943AC"/>
    <w:multiLevelType w:val="hybridMultilevel"/>
    <w:tmpl w:val="5D12FB72"/>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88F6C23"/>
    <w:multiLevelType w:val="hybridMultilevel"/>
    <w:tmpl w:val="134A546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0E10E3"/>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C4980"/>
    <w:multiLevelType w:val="hybridMultilevel"/>
    <w:tmpl w:val="542CA5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C1F15B8"/>
    <w:multiLevelType w:val="hybridMultilevel"/>
    <w:tmpl w:val="EF761A90"/>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7" w15:restartNumberingAfterBreak="0">
    <w:nsid w:val="1CEE0921"/>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EFF45F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22AD73E4"/>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971F9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60D6AB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16E1923"/>
    <w:multiLevelType w:val="hybridMultilevel"/>
    <w:tmpl w:val="7E9A4C1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740601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E754FAF"/>
    <w:multiLevelType w:val="hybridMultilevel"/>
    <w:tmpl w:val="CC628688"/>
    <w:lvl w:ilvl="0" w:tplc="ED88412E">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F1B3797"/>
    <w:multiLevelType w:val="hybridMultilevel"/>
    <w:tmpl w:val="954E5162"/>
    <w:lvl w:ilvl="0" w:tplc="9CE6BFD0">
      <w:numFmt w:val="bullet"/>
      <w:lvlText w:val="•"/>
      <w:lvlJc w:val="left"/>
      <w:pPr>
        <w:ind w:left="1080" w:hanging="720"/>
      </w:pPr>
      <w:rPr>
        <w:rFonts w:ascii="Constantia" w:eastAsiaTheme="minorEastAsia" w:hAnsi="Constantia" w:cstheme="minorBidi" w:hint="default"/>
      </w:rPr>
    </w:lvl>
    <w:lvl w:ilvl="1" w:tplc="928C9B4E">
      <w:numFmt w:val="bullet"/>
      <w:lvlText w:val=""/>
      <w:lvlJc w:val="left"/>
      <w:pPr>
        <w:ind w:left="1800" w:hanging="720"/>
      </w:pPr>
      <w:rPr>
        <w:rFonts w:ascii="Symbol" w:eastAsiaTheme="minorEastAsia" w:hAnsi="Symbol"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FEB619B"/>
    <w:multiLevelType w:val="hybridMultilevel"/>
    <w:tmpl w:val="768670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2E75CAA"/>
    <w:multiLevelType w:val="multilevel"/>
    <w:tmpl w:val="100C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F46695E"/>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5B0FA3"/>
    <w:multiLevelType w:val="multilevel"/>
    <w:tmpl w:val="53C41EF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5A7F02FE"/>
    <w:multiLevelType w:val="hybridMultilevel"/>
    <w:tmpl w:val="297CE840"/>
    <w:lvl w:ilvl="0" w:tplc="EB3AA29E">
      <w:start w:val="9"/>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C2B3363"/>
    <w:multiLevelType w:val="hybridMultilevel"/>
    <w:tmpl w:val="133678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1D628B"/>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2E03CF"/>
    <w:multiLevelType w:val="hybridMultilevel"/>
    <w:tmpl w:val="798210F2"/>
    <w:lvl w:ilvl="0" w:tplc="100C0005">
      <w:start w:val="1"/>
      <w:numFmt w:val="bullet"/>
      <w:lvlText w:val=""/>
      <w:lvlJc w:val="left"/>
      <w:pPr>
        <w:ind w:left="720" w:hanging="360"/>
      </w:pPr>
      <w:rPr>
        <w:rFonts w:ascii="Wingdings" w:hAnsi="Wingdings" w:hint="default"/>
      </w:rPr>
    </w:lvl>
    <w:lvl w:ilvl="1" w:tplc="100C0005">
      <w:start w:val="1"/>
      <w:numFmt w:val="bullet"/>
      <w:lvlText w:val=""/>
      <w:lvlJc w:val="left"/>
      <w:pPr>
        <w:ind w:left="1440" w:hanging="360"/>
      </w:pPr>
      <w:rPr>
        <w:rFonts w:ascii="Wingdings" w:hAnsi="Wingdings" w:hint="default"/>
      </w:rPr>
    </w:lvl>
    <w:lvl w:ilvl="2" w:tplc="100C0003">
      <w:start w:val="1"/>
      <w:numFmt w:val="bullet"/>
      <w:lvlText w:val="o"/>
      <w:lvlJc w:val="left"/>
      <w:pPr>
        <w:ind w:left="2160" w:hanging="360"/>
      </w:pPr>
      <w:rPr>
        <w:rFonts w:ascii="Courier New" w:hAnsi="Courier New" w:cs="Courier New"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E090C3B"/>
    <w:multiLevelType w:val="hybridMultilevel"/>
    <w:tmpl w:val="A94A0450"/>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6EAF00C8"/>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4E25D41"/>
    <w:multiLevelType w:val="hybridMultilevel"/>
    <w:tmpl w:val="4134C51C"/>
    <w:lvl w:ilvl="0" w:tplc="ED88412E">
      <w:start w:val="1"/>
      <w:numFmt w:val="lowerLetter"/>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4E8423F"/>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9"/>
  </w:num>
  <w:num w:numId="9">
    <w:abstractNumId w:val="8"/>
  </w:num>
  <w:num w:numId="10">
    <w:abstractNumId w:val="4"/>
  </w:num>
  <w:num w:numId="11">
    <w:abstractNumId w:val="27"/>
  </w:num>
  <w:num w:numId="12">
    <w:abstractNumId w:val="21"/>
  </w:num>
  <w:num w:numId="13">
    <w:abstractNumId w:val="15"/>
  </w:num>
  <w:num w:numId="14">
    <w:abstractNumId w:val="26"/>
  </w:num>
  <w:num w:numId="15">
    <w:abstractNumId w:val="23"/>
  </w:num>
  <w:num w:numId="16">
    <w:abstractNumId w:val="16"/>
  </w:num>
  <w:num w:numId="17">
    <w:abstractNumId w:val="6"/>
  </w:num>
  <w:num w:numId="18">
    <w:abstractNumId w:val="14"/>
  </w:num>
  <w:num w:numId="19">
    <w:abstractNumId w:val="24"/>
  </w:num>
  <w:num w:numId="20">
    <w:abstractNumId w:val="11"/>
  </w:num>
  <w:num w:numId="21">
    <w:abstractNumId w:val="3"/>
  </w:num>
  <w:num w:numId="22">
    <w:abstractNumId w:val="19"/>
  </w:num>
  <w:num w:numId="23">
    <w:abstractNumId w:val="17"/>
  </w:num>
  <w:num w:numId="24">
    <w:abstractNumId w:val="12"/>
  </w:num>
  <w:num w:numId="25">
    <w:abstractNumId w:val="13"/>
  </w:num>
  <w:num w:numId="26">
    <w:abstractNumId w:val="25"/>
  </w:num>
  <w:num w:numId="27">
    <w:abstractNumId w:val="22"/>
  </w:num>
  <w:num w:numId="28">
    <w:abstractNumId w:val="2"/>
  </w:num>
  <w:num w:numId="29">
    <w:abstractNumId w:val="7"/>
  </w:num>
  <w:num w:numId="30">
    <w:abstractNumId w:val="18"/>
  </w:num>
  <w:num w:numId="31">
    <w:abstractNumId w:val="10"/>
  </w:num>
  <w:num w:numId="32">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ssi Sara">
    <w15:presenceInfo w15:providerId="AD" w15:userId="S-1-5-21-57989841-436374069-839522115-97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CFA"/>
    <w:rsid w:val="00000A0D"/>
    <w:rsid w:val="000022B4"/>
    <w:rsid w:val="000028A4"/>
    <w:rsid w:val="00002C86"/>
    <w:rsid w:val="00003D11"/>
    <w:rsid w:val="00003D54"/>
    <w:rsid w:val="000139D7"/>
    <w:rsid w:val="000147D4"/>
    <w:rsid w:val="000154AB"/>
    <w:rsid w:val="00023D6E"/>
    <w:rsid w:val="00025A44"/>
    <w:rsid w:val="000316ED"/>
    <w:rsid w:val="00031E4C"/>
    <w:rsid w:val="000402EB"/>
    <w:rsid w:val="00043F3E"/>
    <w:rsid w:val="00044B5F"/>
    <w:rsid w:val="00050B2E"/>
    <w:rsid w:val="00052D2C"/>
    <w:rsid w:val="00054A96"/>
    <w:rsid w:val="000555B6"/>
    <w:rsid w:val="00057075"/>
    <w:rsid w:val="0006191B"/>
    <w:rsid w:val="000627E2"/>
    <w:rsid w:val="000634C9"/>
    <w:rsid w:val="00064CF9"/>
    <w:rsid w:val="000672D9"/>
    <w:rsid w:val="0007123F"/>
    <w:rsid w:val="00073C35"/>
    <w:rsid w:val="00076C8B"/>
    <w:rsid w:val="0008002C"/>
    <w:rsid w:val="000830CA"/>
    <w:rsid w:val="00086210"/>
    <w:rsid w:val="0008726B"/>
    <w:rsid w:val="00087505"/>
    <w:rsid w:val="00087A49"/>
    <w:rsid w:val="000A00E2"/>
    <w:rsid w:val="000B113D"/>
    <w:rsid w:val="000B4865"/>
    <w:rsid w:val="000B68DE"/>
    <w:rsid w:val="000B729C"/>
    <w:rsid w:val="000C1820"/>
    <w:rsid w:val="000C26F3"/>
    <w:rsid w:val="000C413D"/>
    <w:rsid w:val="000C5423"/>
    <w:rsid w:val="000C5CBE"/>
    <w:rsid w:val="000D13F7"/>
    <w:rsid w:val="000D4A63"/>
    <w:rsid w:val="000D6BE9"/>
    <w:rsid w:val="000D7EB6"/>
    <w:rsid w:val="000E0B30"/>
    <w:rsid w:val="000E22B7"/>
    <w:rsid w:val="000E413C"/>
    <w:rsid w:val="000E5D6D"/>
    <w:rsid w:val="000F0897"/>
    <w:rsid w:val="000F1841"/>
    <w:rsid w:val="000F25BC"/>
    <w:rsid w:val="001024E2"/>
    <w:rsid w:val="00110EB4"/>
    <w:rsid w:val="00111F38"/>
    <w:rsid w:val="00112464"/>
    <w:rsid w:val="00113210"/>
    <w:rsid w:val="00114867"/>
    <w:rsid w:val="001151FF"/>
    <w:rsid w:val="00115A03"/>
    <w:rsid w:val="00123444"/>
    <w:rsid w:val="001238B2"/>
    <w:rsid w:val="0014065A"/>
    <w:rsid w:val="001424FB"/>
    <w:rsid w:val="00143EEF"/>
    <w:rsid w:val="00146808"/>
    <w:rsid w:val="001472F6"/>
    <w:rsid w:val="00152B80"/>
    <w:rsid w:val="00163DD3"/>
    <w:rsid w:val="00164228"/>
    <w:rsid w:val="0017163C"/>
    <w:rsid w:val="00172209"/>
    <w:rsid w:val="00180412"/>
    <w:rsid w:val="001839AF"/>
    <w:rsid w:val="00184D3B"/>
    <w:rsid w:val="00187CFA"/>
    <w:rsid w:val="001900E5"/>
    <w:rsid w:val="001937B3"/>
    <w:rsid w:val="00193C4F"/>
    <w:rsid w:val="00194EFE"/>
    <w:rsid w:val="00195689"/>
    <w:rsid w:val="00196A25"/>
    <w:rsid w:val="001A5121"/>
    <w:rsid w:val="001A7DA1"/>
    <w:rsid w:val="001B4585"/>
    <w:rsid w:val="001B50A7"/>
    <w:rsid w:val="001B7394"/>
    <w:rsid w:val="001C7E11"/>
    <w:rsid w:val="001D52B3"/>
    <w:rsid w:val="001E2366"/>
    <w:rsid w:val="001E6805"/>
    <w:rsid w:val="001E7F78"/>
    <w:rsid w:val="001F30DB"/>
    <w:rsid w:val="001F4F7A"/>
    <w:rsid w:val="00202AA7"/>
    <w:rsid w:val="002032E5"/>
    <w:rsid w:val="002107E0"/>
    <w:rsid w:val="002135B6"/>
    <w:rsid w:val="00215838"/>
    <w:rsid w:val="0021791F"/>
    <w:rsid w:val="00231E3D"/>
    <w:rsid w:val="0023262F"/>
    <w:rsid w:val="00234E79"/>
    <w:rsid w:val="002362AC"/>
    <w:rsid w:val="00244756"/>
    <w:rsid w:val="00245C94"/>
    <w:rsid w:val="0025690B"/>
    <w:rsid w:val="002576DC"/>
    <w:rsid w:val="002644DB"/>
    <w:rsid w:val="002705D6"/>
    <w:rsid w:val="00274596"/>
    <w:rsid w:val="0028031E"/>
    <w:rsid w:val="00292DB5"/>
    <w:rsid w:val="00293E36"/>
    <w:rsid w:val="002A5451"/>
    <w:rsid w:val="002A7C8C"/>
    <w:rsid w:val="002B0168"/>
    <w:rsid w:val="002B0B88"/>
    <w:rsid w:val="002B265E"/>
    <w:rsid w:val="002B545C"/>
    <w:rsid w:val="002C197F"/>
    <w:rsid w:val="002C1C6E"/>
    <w:rsid w:val="002C62A7"/>
    <w:rsid w:val="002D0AAE"/>
    <w:rsid w:val="002D2D13"/>
    <w:rsid w:val="002D3CBA"/>
    <w:rsid w:val="002D7871"/>
    <w:rsid w:val="002D79DA"/>
    <w:rsid w:val="002E112E"/>
    <w:rsid w:val="002E1304"/>
    <w:rsid w:val="002E33A7"/>
    <w:rsid w:val="002E738F"/>
    <w:rsid w:val="002F033D"/>
    <w:rsid w:val="002F09F3"/>
    <w:rsid w:val="002F1082"/>
    <w:rsid w:val="002F2361"/>
    <w:rsid w:val="002F499F"/>
    <w:rsid w:val="003014D8"/>
    <w:rsid w:val="00303D83"/>
    <w:rsid w:val="00312CB5"/>
    <w:rsid w:val="0031421E"/>
    <w:rsid w:val="00314E2C"/>
    <w:rsid w:val="00316F96"/>
    <w:rsid w:val="00317A07"/>
    <w:rsid w:val="00320148"/>
    <w:rsid w:val="003371EA"/>
    <w:rsid w:val="003407D6"/>
    <w:rsid w:val="00342714"/>
    <w:rsid w:val="0034290C"/>
    <w:rsid w:val="00346B7D"/>
    <w:rsid w:val="003472DB"/>
    <w:rsid w:val="00354F40"/>
    <w:rsid w:val="003552D6"/>
    <w:rsid w:val="00357360"/>
    <w:rsid w:val="00367CFB"/>
    <w:rsid w:val="00375A1B"/>
    <w:rsid w:val="003900CA"/>
    <w:rsid w:val="00394400"/>
    <w:rsid w:val="003976F8"/>
    <w:rsid w:val="003A23E2"/>
    <w:rsid w:val="003C07D2"/>
    <w:rsid w:val="003C3D9C"/>
    <w:rsid w:val="003C4986"/>
    <w:rsid w:val="003D2D2B"/>
    <w:rsid w:val="003D584E"/>
    <w:rsid w:val="003D64CD"/>
    <w:rsid w:val="003E5072"/>
    <w:rsid w:val="003F4382"/>
    <w:rsid w:val="00402F5F"/>
    <w:rsid w:val="0040359D"/>
    <w:rsid w:val="004064FF"/>
    <w:rsid w:val="0041003B"/>
    <w:rsid w:val="00410903"/>
    <w:rsid w:val="00411D4C"/>
    <w:rsid w:val="00412F5A"/>
    <w:rsid w:val="00413204"/>
    <w:rsid w:val="00415865"/>
    <w:rsid w:val="00415AB5"/>
    <w:rsid w:val="0042143C"/>
    <w:rsid w:val="004235E7"/>
    <w:rsid w:val="004248B1"/>
    <w:rsid w:val="0042608A"/>
    <w:rsid w:val="0042740E"/>
    <w:rsid w:val="00430F8C"/>
    <w:rsid w:val="00435F5A"/>
    <w:rsid w:val="0044638C"/>
    <w:rsid w:val="004467B2"/>
    <w:rsid w:val="0045159C"/>
    <w:rsid w:val="00452002"/>
    <w:rsid w:val="0046295E"/>
    <w:rsid w:val="00462A93"/>
    <w:rsid w:val="00464CC4"/>
    <w:rsid w:val="00466CA8"/>
    <w:rsid w:val="0047060A"/>
    <w:rsid w:val="004710F9"/>
    <w:rsid w:val="00471BC1"/>
    <w:rsid w:val="0047520B"/>
    <w:rsid w:val="004830C9"/>
    <w:rsid w:val="004851A2"/>
    <w:rsid w:val="00491B98"/>
    <w:rsid w:val="00494204"/>
    <w:rsid w:val="004A2F56"/>
    <w:rsid w:val="004A336A"/>
    <w:rsid w:val="004A3F3F"/>
    <w:rsid w:val="004A49EF"/>
    <w:rsid w:val="004A7C7E"/>
    <w:rsid w:val="004A7F1E"/>
    <w:rsid w:val="004B125E"/>
    <w:rsid w:val="004C2996"/>
    <w:rsid w:val="004D114E"/>
    <w:rsid w:val="004D23CD"/>
    <w:rsid w:val="004D73BE"/>
    <w:rsid w:val="004D7DB2"/>
    <w:rsid w:val="004E0C9A"/>
    <w:rsid w:val="004E376E"/>
    <w:rsid w:val="004E5B89"/>
    <w:rsid w:val="004F0310"/>
    <w:rsid w:val="004F4B72"/>
    <w:rsid w:val="004F567E"/>
    <w:rsid w:val="00500B8B"/>
    <w:rsid w:val="00501208"/>
    <w:rsid w:val="00502F77"/>
    <w:rsid w:val="00513509"/>
    <w:rsid w:val="00516917"/>
    <w:rsid w:val="00522E6E"/>
    <w:rsid w:val="00525BE4"/>
    <w:rsid w:val="00526FE7"/>
    <w:rsid w:val="005309EF"/>
    <w:rsid w:val="00532BAF"/>
    <w:rsid w:val="005345DB"/>
    <w:rsid w:val="00534FC9"/>
    <w:rsid w:val="00541FE2"/>
    <w:rsid w:val="00543DE2"/>
    <w:rsid w:val="00552FB1"/>
    <w:rsid w:val="0055391F"/>
    <w:rsid w:val="0055466B"/>
    <w:rsid w:val="00556F95"/>
    <w:rsid w:val="005679F0"/>
    <w:rsid w:val="0057104F"/>
    <w:rsid w:val="00571E50"/>
    <w:rsid w:val="00574E96"/>
    <w:rsid w:val="005762EE"/>
    <w:rsid w:val="00576B0B"/>
    <w:rsid w:val="005826FD"/>
    <w:rsid w:val="00585F93"/>
    <w:rsid w:val="005911A7"/>
    <w:rsid w:val="005927AA"/>
    <w:rsid w:val="0059370A"/>
    <w:rsid w:val="00596566"/>
    <w:rsid w:val="005A268D"/>
    <w:rsid w:val="005A2D24"/>
    <w:rsid w:val="005A600B"/>
    <w:rsid w:val="005B223F"/>
    <w:rsid w:val="005B4095"/>
    <w:rsid w:val="005B6E6F"/>
    <w:rsid w:val="005C05C5"/>
    <w:rsid w:val="005D3AAA"/>
    <w:rsid w:val="005D4C7B"/>
    <w:rsid w:val="005D621C"/>
    <w:rsid w:val="005D7122"/>
    <w:rsid w:val="005E39A8"/>
    <w:rsid w:val="005F17BA"/>
    <w:rsid w:val="005F2264"/>
    <w:rsid w:val="005F318F"/>
    <w:rsid w:val="005F5DBD"/>
    <w:rsid w:val="0060160B"/>
    <w:rsid w:val="006069E9"/>
    <w:rsid w:val="006072F1"/>
    <w:rsid w:val="00611A03"/>
    <w:rsid w:val="00612D29"/>
    <w:rsid w:val="006134A1"/>
    <w:rsid w:val="006147E8"/>
    <w:rsid w:val="00614F89"/>
    <w:rsid w:val="00615D38"/>
    <w:rsid w:val="006203F1"/>
    <w:rsid w:val="00621AB0"/>
    <w:rsid w:val="00623CD4"/>
    <w:rsid w:val="00626D0E"/>
    <w:rsid w:val="00632E1D"/>
    <w:rsid w:val="006339E3"/>
    <w:rsid w:val="006353A9"/>
    <w:rsid w:val="00635C92"/>
    <w:rsid w:val="0063691F"/>
    <w:rsid w:val="006402FE"/>
    <w:rsid w:val="00642760"/>
    <w:rsid w:val="00642C44"/>
    <w:rsid w:val="00644026"/>
    <w:rsid w:val="0064511D"/>
    <w:rsid w:val="00655558"/>
    <w:rsid w:val="00663D4E"/>
    <w:rsid w:val="00666796"/>
    <w:rsid w:val="00670942"/>
    <w:rsid w:val="00671194"/>
    <w:rsid w:val="00675F88"/>
    <w:rsid w:val="00681562"/>
    <w:rsid w:val="0068316A"/>
    <w:rsid w:val="0068554D"/>
    <w:rsid w:val="00694DED"/>
    <w:rsid w:val="00695BA3"/>
    <w:rsid w:val="006A050E"/>
    <w:rsid w:val="006A1F7C"/>
    <w:rsid w:val="006A44E1"/>
    <w:rsid w:val="006A45E1"/>
    <w:rsid w:val="006A5A51"/>
    <w:rsid w:val="006A5CDC"/>
    <w:rsid w:val="006A70B0"/>
    <w:rsid w:val="006B03F9"/>
    <w:rsid w:val="006B4BEF"/>
    <w:rsid w:val="006C133F"/>
    <w:rsid w:val="006C17FB"/>
    <w:rsid w:val="006C3F2F"/>
    <w:rsid w:val="006D276D"/>
    <w:rsid w:val="006D6840"/>
    <w:rsid w:val="006D6BF6"/>
    <w:rsid w:val="006E01D9"/>
    <w:rsid w:val="006F3929"/>
    <w:rsid w:val="006F6A5D"/>
    <w:rsid w:val="0070004E"/>
    <w:rsid w:val="00701A96"/>
    <w:rsid w:val="00701E15"/>
    <w:rsid w:val="00702EC0"/>
    <w:rsid w:val="00704857"/>
    <w:rsid w:val="00705CED"/>
    <w:rsid w:val="00711E71"/>
    <w:rsid w:val="0071428C"/>
    <w:rsid w:val="00715F1C"/>
    <w:rsid w:val="0071797E"/>
    <w:rsid w:val="00721407"/>
    <w:rsid w:val="0072168F"/>
    <w:rsid w:val="007246A6"/>
    <w:rsid w:val="00727FCF"/>
    <w:rsid w:val="00730255"/>
    <w:rsid w:val="0074276C"/>
    <w:rsid w:val="007435BF"/>
    <w:rsid w:val="00743F05"/>
    <w:rsid w:val="00744028"/>
    <w:rsid w:val="007450AD"/>
    <w:rsid w:val="0074578F"/>
    <w:rsid w:val="00745E98"/>
    <w:rsid w:val="00757272"/>
    <w:rsid w:val="007602FE"/>
    <w:rsid w:val="007632A3"/>
    <w:rsid w:val="00764813"/>
    <w:rsid w:val="00776463"/>
    <w:rsid w:val="007802EA"/>
    <w:rsid w:val="00781F1A"/>
    <w:rsid w:val="0078422D"/>
    <w:rsid w:val="007850BA"/>
    <w:rsid w:val="0079122C"/>
    <w:rsid w:val="00795148"/>
    <w:rsid w:val="00796266"/>
    <w:rsid w:val="00796AF8"/>
    <w:rsid w:val="007A4108"/>
    <w:rsid w:val="007B249A"/>
    <w:rsid w:val="007B3B5B"/>
    <w:rsid w:val="007C07E8"/>
    <w:rsid w:val="007C4ECE"/>
    <w:rsid w:val="007C751C"/>
    <w:rsid w:val="007D01DA"/>
    <w:rsid w:val="007D0CCE"/>
    <w:rsid w:val="007D1FA0"/>
    <w:rsid w:val="007D762A"/>
    <w:rsid w:val="007E1C4E"/>
    <w:rsid w:val="007E255D"/>
    <w:rsid w:val="007E7066"/>
    <w:rsid w:val="007F0507"/>
    <w:rsid w:val="007F07AC"/>
    <w:rsid w:val="007F0986"/>
    <w:rsid w:val="007F3645"/>
    <w:rsid w:val="007F55CF"/>
    <w:rsid w:val="00801661"/>
    <w:rsid w:val="00801766"/>
    <w:rsid w:val="0080245D"/>
    <w:rsid w:val="008032D3"/>
    <w:rsid w:val="00804229"/>
    <w:rsid w:val="00804303"/>
    <w:rsid w:val="00810E77"/>
    <w:rsid w:val="00811802"/>
    <w:rsid w:val="0081246E"/>
    <w:rsid w:val="00812926"/>
    <w:rsid w:val="00817BE1"/>
    <w:rsid w:val="00820DC6"/>
    <w:rsid w:val="00821743"/>
    <w:rsid w:val="008234DE"/>
    <w:rsid w:val="00830AC8"/>
    <w:rsid w:val="00832B02"/>
    <w:rsid w:val="00833BF2"/>
    <w:rsid w:val="0083734F"/>
    <w:rsid w:val="00845A3D"/>
    <w:rsid w:val="00853E4A"/>
    <w:rsid w:val="00856F58"/>
    <w:rsid w:val="00860013"/>
    <w:rsid w:val="00864717"/>
    <w:rsid w:val="00865B0E"/>
    <w:rsid w:val="00880951"/>
    <w:rsid w:val="00883663"/>
    <w:rsid w:val="00892850"/>
    <w:rsid w:val="008941C2"/>
    <w:rsid w:val="00897492"/>
    <w:rsid w:val="008A1343"/>
    <w:rsid w:val="008A3907"/>
    <w:rsid w:val="008A52F4"/>
    <w:rsid w:val="008A7497"/>
    <w:rsid w:val="008B0E22"/>
    <w:rsid w:val="008B1134"/>
    <w:rsid w:val="008B2010"/>
    <w:rsid w:val="008B23DB"/>
    <w:rsid w:val="008B2D8E"/>
    <w:rsid w:val="008B3F47"/>
    <w:rsid w:val="008C285B"/>
    <w:rsid w:val="008C391C"/>
    <w:rsid w:val="008C4588"/>
    <w:rsid w:val="008C7009"/>
    <w:rsid w:val="008C74C3"/>
    <w:rsid w:val="008C7BE0"/>
    <w:rsid w:val="008D07EA"/>
    <w:rsid w:val="008D0A75"/>
    <w:rsid w:val="008D1186"/>
    <w:rsid w:val="008D312E"/>
    <w:rsid w:val="008D397F"/>
    <w:rsid w:val="008D3D42"/>
    <w:rsid w:val="008D75A8"/>
    <w:rsid w:val="008E0A75"/>
    <w:rsid w:val="008E160C"/>
    <w:rsid w:val="008E7822"/>
    <w:rsid w:val="008E7DC5"/>
    <w:rsid w:val="008F17FE"/>
    <w:rsid w:val="008F5318"/>
    <w:rsid w:val="008F63A0"/>
    <w:rsid w:val="008F7EFC"/>
    <w:rsid w:val="0090228A"/>
    <w:rsid w:val="00902B46"/>
    <w:rsid w:val="009044E6"/>
    <w:rsid w:val="0090450A"/>
    <w:rsid w:val="009115D5"/>
    <w:rsid w:val="009150D6"/>
    <w:rsid w:val="00917334"/>
    <w:rsid w:val="0092180D"/>
    <w:rsid w:val="00923363"/>
    <w:rsid w:val="00925C9F"/>
    <w:rsid w:val="00927359"/>
    <w:rsid w:val="00930AAE"/>
    <w:rsid w:val="00934893"/>
    <w:rsid w:val="00937625"/>
    <w:rsid w:val="00943EB0"/>
    <w:rsid w:val="00945B84"/>
    <w:rsid w:val="009504AB"/>
    <w:rsid w:val="009547D6"/>
    <w:rsid w:val="00957C50"/>
    <w:rsid w:val="00962F2C"/>
    <w:rsid w:val="00963C2E"/>
    <w:rsid w:val="009709C4"/>
    <w:rsid w:val="009722F1"/>
    <w:rsid w:val="00981994"/>
    <w:rsid w:val="00983867"/>
    <w:rsid w:val="00983B40"/>
    <w:rsid w:val="009870FB"/>
    <w:rsid w:val="00990882"/>
    <w:rsid w:val="00990D62"/>
    <w:rsid w:val="00991C50"/>
    <w:rsid w:val="0099432A"/>
    <w:rsid w:val="00994A5C"/>
    <w:rsid w:val="009964CD"/>
    <w:rsid w:val="009A11D1"/>
    <w:rsid w:val="009A5759"/>
    <w:rsid w:val="009B09BC"/>
    <w:rsid w:val="009B0ECE"/>
    <w:rsid w:val="009B1104"/>
    <w:rsid w:val="009D158A"/>
    <w:rsid w:val="009D199C"/>
    <w:rsid w:val="009D2989"/>
    <w:rsid w:val="009D45D7"/>
    <w:rsid w:val="009D7C72"/>
    <w:rsid w:val="009E092B"/>
    <w:rsid w:val="009E1EC3"/>
    <w:rsid w:val="009E2413"/>
    <w:rsid w:val="009E255D"/>
    <w:rsid w:val="009E64CF"/>
    <w:rsid w:val="009F1D3B"/>
    <w:rsid w:val="00A02CAB"/>
    <w:rsid w:val="00A02FBA"/>
    <w:rsid w:val="00A0328F"/>
    <w:rsid w:val="00A10690"/>
    <w:rsid w:val="00A1126D"/>
    <w:rsid w:val="00A12770"/>
    <w:rsid w:val="00A13617"/>
    <w:rsid w:val="00A14A01"/>
    <w:rsid w:val="00A21DD7"/>
    <w:rsid w:val="00A322FD"/>
    <w:rsid w:val="00A34104"/>
    <w:rsid w:val="00A355AA"/>
    <w:rsid w:val="00A42034"/>
    <w:rsid w:val="00A446BD"/>
    <w:rsid w:val="00A4514E"/>
    <w:rsid w:val="00A56090"/>
    <w:rsid w:val="00A5609A"/>
    <w:rsid w:val="00A6003C"/>
    <w:rsid w:val="00A609AC"/>
    <w:rsid w:val="00A628CB"/>
    <w:rsid w:val="00A6317B"/>
    <w:rsid w:val="00A6503C"/>
    <w:rsid w:val="00A70D93"/>
    <w:rsid w:val="00A71865"/>
    <w:rsid w:val="00A721D0"/>
    <w:rsid w:val="00A82B6C"/>
    <w:rsid w:val="00A8434E"/>
    <w:rsid w:val="00A91B2B"/>
    <w:rsid w:val="00A95CCB"/>
    <w:rsid w:val="00A95FAC"/>
    <w:rsid w:val="00A96C05"/>
    <w:rsid w:val="00AA2B84"/>
    <w:rsid w:val="00AA39F5"/>
    <w:rsid w:val="00AA3C3A"/>
    <w:rsid w:val="00AA6AF4"/>
    <w:rsid w:val="00AB316F"/>
    <w:rsid w:val="00AB358C"/>
    <w:rsid w:val="00AB35EA"/>
    <w:rsid w:val="00AB427F"/>
    <w:rsid w:val="00AB49BC"/>
    <w:rsid w:val="00AB7DFC"/>
    <w:rsid w:val="00AC4657"/>
    <w:rsid w:val="00AC492C"/>
    <w:rsid w:val="00AD0636"/>
    <w:rsid w:val="00AE06AC"/>
    <w:rsid w:val="00AE197C"/>
    <w:rsid w:val="00AE3E9B"/>
    <w:rsid w:val="00AF3349"/>
    <w:rsid w:val="00AF5EE1"/>
    <w:rsid w:val="00AF6C24"/>
    <w:rsid w:val="00B05E66"/>
    <w:rsid w:val="00B06B08"/>
    <w:rsid w:val="00B1252B"/>
    <w:rsid w:val="00B17133"/>
    <w:rsid w:val="00B2074B"/>
    <w:rsid w:val="00B20D77"/>
    <w:rsid w:val="00B3408D"/>
    <w:rsid w:val="00B359FF"/>
    <w:rsid w:val="00B35CC8"/>
    <w:rsid w:val="00B40E41"/>
    <w:rsid w:val="00B426F0"/>
    <w:rsid w:val="00B42D44"/>
    <w:rsid w:val="00B42F33"/>
    <w:rsid w:val="00B43030"/>
    <w:rsid w:val="00B4368A"/>
    <w:rsid w:val="00B4797F"/>
    <w:rsid w:val="00B501F0"/>
    <w:rsid w:val="00B66362"/>
    <w:rsid w:val="00B70CDF"/>
    <w:rsid w:val="00B7100C"/>
    <w:rsid w:val="00B75C91"/>
    <w:rsid w:val="00B82DF5"/>
    <w:rsid w:val="00B94438"/>
    <w:rsid w:val="00B94F46"/>
    <w:rsid w:val="00B950CD"/>
    <w:rsid w:val="00B966DF"/>
    <w:rsid w:val="00B967F7"/>
    <w:rsid w:val="00BA5931"/>
    <w:rsid w:val="00BB1698"/>
    <w:rsid w:val="00BB16B1"/>
    <w:rsid w:val="00BB1C3B"/>
    <w:rsid w:val="00BB2184"/>
    <w:rsid w:val="00BB21F4"/>
    <w:rsid w:val="00BC3930"/>
    <w:rsid w:val="00BC7077"/>
    <w:rsid w:val="00BC7900"/>
    <w:rsid w:val="00BD22E6"/>
    <w:rsid w:val="00BD2511"/>
    <w:rsid w:val="00BD3963"/>
    <w:rsid w:val="00BD5C4D"/>
    <w:rsid w:val="00BD6811"/>
    <w:rsid w:val="00BE06CE"/>
    <w:rsid w:val="00BE2D92"/>
    <w:rsid w:val="00BE571D"/>
    <w:rsid w:val="00BF475A"/>
    <w:rsid w:val="00BF58BE"/>
    <w:rsid w:val="00BF63E9"/>
    <w:rsid w:val="00BF786C"/>
    <w:rsid w:val="00C023BE"/>
    <w:rsid w:val="00C024AD"/>
    <w:rsid w:val="00C0258B"/>
    <w:rsid w:val="00C03576"/>
    <w:rsid w:val="00C065E7"/>
    <w:rsid w:val="00C13671"/>
    <w:rsid w:val="00C1375E"/>
    <w:rsid w:val="00C1443C"/>
    <w:rsid w:val="00C238EF"/>
    <w:rsid w:val="00C30A95"/>
    <w:rsid w:val="00C327AC"/>
    <w:rsid w:val="00C40F88"/>
    <w:rsid w:val="00C42123"/>
    <w:rsid w:val="00C42CF4"/>
    <w:rsid w:val="00C4323B"/>
    <w:rsid w:val="00C4676C"/>
    <w:rsid w:val="00C5092A"/>
    <w:rsid w:val="00C52DFA"/>
    <w:rsid w:val="00C600F1"/>
    <w:rsid w:val="00C60233"/>
    <w:rsid w:val="00C6175E"/>
    <w:rsid w:val="00C63621"/>
    <w:rsid w:val="00C65B32"/>
    <w:rsid w:val="00C67FE4"/>
    <w:rsid w:val="00C739C2"/>
    <w:rsid w:val="00C74EF3"/>
    <w:rsid w:val="00C7618C"/>
    <w:rsid w:val="00C80768"/>
    <w:rsid w:val="00C92AB9"/>
    <w:rsid w:val="00C945DA"/>
    <w:rsid w:val="00C96C3A"/>
    <w:rsid w:val="00CA485B"/>
    <w:rsid w:val="00CA4D63"/>
    <w:rsid w:val="00CB0723"/>
    <w:rsid w:val="00CB6A73"/>
    <w:rsid w:val="00CC2914"/>
    <w:rsid w:val="00CC5A02"/>
    <w:rsid w:val="00CD27D1"/>
    <w:rsid w:val="00CD5AF1"/>
    <w:rsid w:val="00CD5CB8"/>
    <w:rsid w:val="00CD6399"/>
    <w:rsid w:val="00CE1124"/>
    <w:rsid w:val="00CE1234"/>
    <w:rsid w:val="00CE46F9"/>
    <w:rsid w:val="00CE478B"/>
    <w:rsid w:val="00CE6E71"/>
    <w:rsid w:val="00CF251F"/>
    <w:rsid w:val="00CF2521"/>
    <w:rsid w:val="00CF5E72"/>
    <w:rsid w:val="00CF7B43"/>
    <w:rsid w:val="00D01011"/>
    <w:rsid w:val="00D02C11"/>
    <w:rsid w:val="00D04CEC"/>
    <w:rsid w:val="00D05ACC"/>
    <w:rsid w:val="00D05BA0"/>
    <w:rsid w:val="00D06565"/>
    <w:rsid w:val="00D06A85"/>
    <w:rsid w:val="00D101C8"/>
    <w:rsid w:val="00D12894"/>
    <w:rsid w:val="00D13412"/>
    <w:rsid w:val="00D1423D"/>
    <w:rsid w:val="00D15A49"/>
    <w:rsid w:val="00D24617"/>
    <w:rsid w:val="00D2471F"/>
    <w:rsid w:val="00D25645"/>
    <w:rsid w:val="00D3141B"/>
    <w:rsid w:val="00D325D3"/>
    <w:rsid w:val="00D34C53"/>
    <w:rsid w:val="00D37BDD"/>
    <w:rsid w:val="00D41CFD"/>
    <w:rsid w:val="00D456BF"/>
    <w:rsid w:val="00D47493"/>
    <w:rsid w:val="00D5005A"/>
    <w:rsid w:val="00D5038C"/>
    <w:rsid w:val="00D56942"/>
    <w:rsid w:val="00D61A6F"/>
    <w:rsid w:val="00D723B1"/>
    <w:rsid w:val="00D74006"/>
    <w:rsid w:val="00D7582A"/>
    <w:rsid w:val="00D82C13"/>
    <w:rsid w:val="00D84E28"/>
    <w:rsid w:val="00D94AC7"/>
    <w:rsid w:val="00D94D87"/>
    <w:rsid w:val="00D97983"/>
    <w:rsid w:val="00D97D8B"/>
    <w:rsid w:val="00DA17BF"/>
    <w:rsid w:val="00DB1580"/>
    <w:rsid w:val="00DB3F0B"/>
    <w:rsid w:val="00DB4C0D"/>
    <w:rsid w:val="00DB4C1D"/>
    <w:rsid w:val="00DC05CD"/>
    <w:rsid w:val="00DC060B"/>
    <w:rsid w:val="00DC5183"/>
    <w:rsid w:val="00DD52B2"/>
    <w:rsid w:val="00DD576A"/>
    <w:rsid w:val="00DE4E81"/>
    <w:rsid w:val="00DE5D42"/>
    <w:rsid w:val="00DE6244"/>
    <w:rsid w:val="00DF2897"/>
    <w:rsid w:val="00DF3064"/>
    <w:rsid w:val="00E00DF9"/>
    <w:rsid w:val="00E018EB"/>
    <w:rsid w:val="00E027BC"/>
    <w:rsid w:val="00E10AE2"/>
    <w:rsid w:val="00E119BA"/>
    <w:rsid w:val="00E13A59"/>
    <w:rsid w:val="00E16467"/>
    <w:rsid w:val="00E16A79"/>
    <w:rsid w:val="00E22108"/>
    <w:rsid w:val="00E23317"/>
    <w:rsid w:val="00E27147"/>
    <w:rsid w:val="00E30E9F"/>
    <w:rsid w:val="00E31426"/>
    <w:rsid w:val="00E32FB0"/>
    <w:rsid w:val="00E337BB"/>
    <w:rsid w:val="00E420D2"/>
    <w:rsid w:val="00E47FDD"/>
    <w:rsid w:val="00E6175E"/>
    <w:rsid w:val="00E713B0"/>
    <w:rsid w:val="00E73991"/>
    <w:rsid w:val="00E73A21"/>
    <w:rsid w:val="00E82AD8"/>
    <w:rsid w:val="00E83915"/>
    <w:rsid w:val="00E85BFD"/>
    <w:rsid w:val="00E87A26"/>
    <w:rsid w:val="00E91E9D"/>
    <w:rsid w:val="00E922BB"/>
    <w:rsid w:val="00E952BF"/>
    <w:rsid w:val="00EA1860"/>
    <w:rsid w:val="00EA3179"/>
    <w:rsid w:val="00EA40AB"/>
    <w:rsid w:val="00EB2EF4"/>
    <w:rsid w:val="00EB5622"/>
    <w:rsid w:val="00EB5E72"/>
    <w:rsid w:val="00EB65C6"/>
    <w:rsid w:val="00EB7146"/>
    <w:rsid w:val="00EC0E3E"/>
    <w:rsid w:val="00EC62F2"/>
    <w:rsid w:val="00EC6CDC"/>
    <w:rsid w:val="00ED5452"/>
    <w:rsid w:val="00EE1B66"/>
    <w:rsid w:val="00EF28A5"/>
    <w:rsid w:val="00EF569E"/>
    <w:rsid w:val="00EF6290"/>
    <w:rsid w:val="00F02B07"/>
    <w:rsid w:val="00F036F2"/>
    <w:rsid w:val="00F03C9A"/>
    <w:rsid w:val="00F07168"/>
    <w:rsid w:val="00F110E6"/>
    <w:rsid w:val="00F12F6B"/>
    <w:rsid w:val="00F1737E"/>
    <w:rsid w:val="00F21965"/>
    <w:rsid w:val="00F23EE5"/>
    <w:rsid w:val="00F4118D"/>
    <w:rsid w:val="00F50604"/>
    <w:rsid w:val="00F52078"/>
    <w:rsid w:val="00F553A2"/>
    <w:rsid w:val="00F563C1"/>
    <w:rsid w:val="00F56AC0"/>
    <w:rsid w:val="00F65596"/>
    <w:rsid w:val="00F65FD8"/>
    <w:rsid w:val="00F701B4"/>
    <w:rsid w:val="00F702CA"/>
    <w:rsid w:val="00F72F5D"/>
    <w:rsid w:val="00F73628"/>
    <w:rsid w:val="00F765D5"/>
    <w:rsid w:val="00F82AB5"/>
    <w:rsid w:val="00F90BE0"/>
    <w:rsid w:val="00F93950"/>
    <w:rsid w:val="00F95017"/>
    <w:rsid w:val="00F97339"/>
    <w:rsid w:val="00FA11CB"/>
    <w:rsid w:val="00FA22C8"/>
    <w:rsid w:val="00FA2D72"/>
    <w:rsid w:val="00FA4222"/>
    <w:rsid w:val="00FA4B6E"/>
    <w:rsid w:val="00FA51C6"/>
    <w:rsid w:val="00FA7E60"/>
    <w:rsid w:val="00FB0395"/>
    <w:rsid w:val="00FB127C"/>
    <w:rsid w:val="00FB25AB"/>
    <w:rsid w:val="00FB48CF"/>
    <w:rsid w:val="00FC0DAA"/>
    <w:rsid w:val="00FC2863"/>
    <w:rsid w:val="00FC29F6"/>
    <w:rsid w:val="00FC33A4"/>
    <w:rsid w:val="00FD00A4"/>
    <w:rsid w:val="00FD12C9"/>
    <w:rsid w:val="00FD161A"/>
    <w:rsid w:val="00FD5857"/>
    <w:rsid w:val="00FD5A51"/>
    <w:rsid w:val="00FE1006"/>
    <w:rsid w:val="00FE203C"/>
    <w:rsid w:val="00FE454F"/>
    <w:rsid w:val="00FE4DD6"/>
    <w:rsid w:val="00FF3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223D6B2"/>
  <w15:docId w15:val="{A5ADACF7-928E-4227-9F5F-F122D26E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0C9"/>
    <w:rPr>
      <w:rFonts w:ascii="Calibri" w:hAnsi="Calibri"/>
      <w:sz w:val="24"/>
    </w:rPr>
  </w:style>
  <w:style w:type="paragraph" w:styleId="Heading1">
    <w:name w:val="heading 1"/>
    <w:basedOn w:val="Normal"/>
    <w:next w:val="Normal"/>
    <w:link w:val="Heading1Char"/>
    <w:uiPriority w:val="9"/>
    <w:qFormat/>
    <w:rsid w:val="00193C4F"/>
    <w:pPr>
      <w:keepNext/>
      <w:keepLines/>
      <w:spacing w:before="480" w:after="0"/>
      <w:outlineLvl w:val="0"/>
    </w:pPr>
    <w:rPr>
      <w:rFonts w:asciiTheme="majorHAnsi" w:eastAsiaTheme="majorEastAsia" w:hAnsiTheme="majorHAnsi" w:cstheme="majorBidi"/>
      <w:b/>
      <w:bCs/>
      <w:color w:val="2F1B15" w:themeColor="accent1" w:themeShade="BF"/>
      <w:sz w:val="28"/>
      <w:szCs w:val="28"/>
    </w:rPr>
  </w:style>
  <w:style w:type="paragraph" w:styleId="Heading2">
    <w:name w:val="heading 2"/>
    <w:basedOn w:val="Normal"/>
    <w:next w:val="Normal"/>
    <w:link w:val="Heading2Char"/>
    <w:uiPriority w:val="9"/>
    <w:unhideWhenUsed/>
    <w:qFormat/>
    <w:rsid w:val="00193C4F"/>
    <w:pPr>
      <w:keepNext/>
      <w:keepLines/>
      <w:spacing w:before="200" w:after="0"/>
      <w:outlineLvl w:val="1"/>
    </w:pPr>
    <w:rPr>
      <w:rFonts w:asciiTheme="majorHAnsi" w:eastAsiaTheme="majorEastAsia" w:hAnsiTheme="majorHAnsi" w:cstheme="majorBidi"/>
      <w:b/>
      <w:bCs/>
      <w:color w:val="3F251D" w:themeColor="accent1"/>
      <w:sz w:val="26"/>
      <w:szCs w:val="26"/>
    </w:rPr>
  </w:style>
  <w:style w:type="paragraph" w:styleId="Heading3">
    <w:name w:val="heading 3"/>
    <w:basedOn w:val="Normal"/>
    <w:next w:val="Normal"/>
    <w:link w:val="Heading3Char"/>
    <w:uiPriority w:val="9"/>
    <w:unhideWhenUsed/>
    <w:qFormat/>
    <w:rsid w:val="00193C4F"/>
    <w:pPr>
      <w:keepNext/>
      <w:keepLines/>
      <w:spacing w:before="200" w:after="0"/>
      <w:outlineLvl w:val="2"/>
    </w:pPr>
    <w:rPr>
      <w:rFonts w:asciiTheme="majorHAnsi" w:eastAsiaTheme="majorEastAsia" w:hAnsiTheme="majorHAnsi" w:cstheme="majorBidi"/>
      <w:b/>
      <w:bCs/>
      <w:color w:val="3F251D" w:themeColor="accent1"/>
    </w:rPr>
  </w:style>
  <w:style w:type="paragraph" w:styleId="Heading4">
    <w:name w:val="heading 4"/>
    <w:basedOn w:val="Normal"/>
    <w:next w:val="Normal"/>
    <w:link w:val="Heading4Char"/>
    <w:uiPriority w:val="9"/>
    <w:semiHidden/>
    <w:unhideWhenUsed/>
    <w:qFormat/>
    <w:rsid w:val="00193C4F"/>
    <w:pPr>
      <w:keepNext/>
      <w:keepLines/>
      <w:spacing w:before="200" w:after="0"/>
      <w:outlineLvl w:val="3"/>
    </w:pPr>
    <w:rPr>
      <w:rFonts w:asciiTheme="majorHAnsi" w:eastAsiaTheme="majorEastAsia" w:hAnsiTheme="majorHAnsi" w:cstheme="majorBidi"/>
      <w:b/>
      <w:bCs/>
      <w:i/>
      <w:iCs/>
      <w:color w:val="3F251D" w:themeColor="accent1"/>
    </w:rPr>
  </w:style>
  <w:style w:type="paragraph" w:styleId="Heading5">
    <w:name w:val="heading 5"/>
    <w:basedOn w:val="Normal"/>
    <w:next w:val="Normal"/>
    <w:link w:val="Heading5Char"/>
    <w:uiPriority w:val="9"/>
    <w:semiHidden/>
    <w:unhideWhenUsed/>
    <w:qFormat/>
    <w:rsid w:val="00193C4F"/>
    <w:pPr>
      <w:keepNext/>
      <w:keepLines/>
      <w:spacing w:before="200" w:after="0"/>
      <w:outlineLvl w:val="4"/>
    </w:pPr>
    <w:rPr>
      <w:rFonts w:asciiTheme="majorHAnsi" w:eastAsiaTheme="majorEastAsia" w:hAnsiTheme="majorHAnsi" w:cstheme="majorBidi"/>
      <w:color w:val="1F120E" w:themeColor="accent1" w:themeShade="7F"/>
    </w:rPr>
  </w:style>
  <w:style w:type="paragraph" w:styleId="Heading6">
    <w:name w:val="heading 6"/>
    <w:basedOn w:val="Normal"/>
    <w:next w:val="Normal"/>
    <w:link w:val="Heading6Char"/>
    <w:uiPriority w:val="9"/>
    <w:semiHidden/>
    <w:unhideWhenUsed/>
    <w:qFormat/>
    <w:rsid w:val="00193C4F"/>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7">
    <w:name w:val="heading 7"/>
    <w:basedOn w:val="Normal"/>
    <w:next w:val="Normal"/>
    <w:link w:val="Heading7Char"/>
    <w:uiPriority w:val="9"/>
    <w:semiHidden/>
    <w:unhideWhenUsed/>
    <w:qFormat/>
    <w:rsid w:val="00193C4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3C4F"/>
    <w:pPr>
      <w:keepNext/>
      <w:keepLines/>
      <w:spacing w:before="200" w:after="0"/>
      <w:outlineLvl w:val="7"/>
    </w:pPr>
    <w:rPr>
      <w:rFonts w:asciiTheme="majorHAnsi" w:eastAsiaTheme="majorEastAsia" w:hAnsiTheme="majorHAnsi" w:cstheme="majorBidi"/>
      <w:color w:val="3F251D" w:themeColor="accent1"/>
      <w:sz w:val="20"/>
      <w:szCs w:val="20"/>
    </w:rPr>
  </w:style>
  <w:style w:type="paragraph" w:styleId="Heading9">
    <w:name w:val="heading 9"/>
    <w:basedOn w:val="Normal"/>
    <w:next w:val="Normal"/>
    <w:link w:val="Heading9Char"/>
    <w:uiPriority w:val="9"/>
    <w:semiHidden/>
    <w:unhideWhenUsed/>
    <w:qFormat/>
    <w:rsid w:val="00193C4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pPr>
      <w:spacing w:after="0"/>
      <w:jc w:val="center"/>
    </w:pPr>
  </w:style>
  <w:style w:type="character" w:customStyle="1" w:styleId="Heading1Char">
    <w:name w:val="Heading 1 Char"/>
    <w:basedOn w:val="DefaultParagraphFont"/>
    <w:link w:val="Heading1"/>
    <w:uiPriority w:val="9"/>
    <w:rsid w:val="00193C4F"/>
    <w:rPr>
      <w:rFonts w:asciiTheme="majorHAnsi" w:eastAsiaTheme="majorEastAsia" w:hAnsiTheme="majorHAnsi" w:cstheme="majorBidi"/>
      <w:b/>
      <w:bCs/>
      <w:color w:val="2F1B15" w:themeColor="accent1" w:themeShade="BF"/>
      <w:sz w:val="28"/>
      <w:szCs w:val="28"/>
    </w:rPr>
  </w:style>
  <w:style w:type="character" w:customStyle="1" w:styleId="Heading2Char">
    <w:name w:val="Heading 2 Char"/>
    <w:basedOn w:val="DefaultParagraphFont"/>
    <w:link w:val="Heading2"/>
    <w:uiPriority w:val="9"/>
    <w:rsid w:val="00193C4F"/>
    <w:rPr>
      <w:rFonts w:asciiTheme="majorHAnsi" w:eastAsiaTheme="majorEastAsia" w:hAnsiTheme="majorHAnsi" w:cstheme="majorBidi"/>
      <w:b/>
      <w:bCs/>
      <w:color w:val="3F251D" w:themeColor="accent1"/>
      <w:sz w:val="26"/>
      <w:szCs w:val="26"/>
    </w:rPr>
  </w:style>
  <w:style w:type="character" w:customStyle="1" w:styleId="Heading3Char">
    <w:name w:val="Heading 3 Char"/>
    <w:basedOn w:val="DefaultParagraphFont"/>
    <w:link w:val="Heading3"/>
    <w:uiPriority w:val="9"/>
    <w:rsid w:val="00193C4F"/>
    <w:rPr>
      <w:rFonts w:asciiTheme="majorHAnsi" w:eastAsiaTheme="majorEastAsia" w:hAnsiTheme="majorHAnsi" w:cstheme="majorBidi"/>
      <w:b/>
      <w:bCs/>
      <w:color w:val="3F251D" w:themeColor="accent1"/>
    </w:rPr>
  </w:style>
  <w:style w:type="character" w:customStyle="1" w:styleId="Heading4Char">
    <w:name w:val="Heading 4 Char"/>
    <w:basedOn w:val="DefaultParagraphFont"/>
    <w:link w:val="Heading4"/>
    <w:uiPriority w:val="9"/>
    <w:semiHidden/>
    <w:rsid w:val="00193C4F"/>
    <w:rPr>
      <w:rFonts w:asciiTheme="majorHAnsi" w:eastAsiaTheme="majorEastAsia" w:hAnsiTheme="majorHAnsi" w:cstheme="majorBidi"/>
      <w:b/>
      <w:bCs/>
      <w:i/>
      <w:iCs/>
      <w:color w:val="3F251D" w:themeColor="accent1"/>
    </w:rPr>
  </w:style>
  <w:style w:type="character" w:customStyle="1" w:styleId="Heading5Char">
    <w:name w:val="Heading 5 Char"/>
    <w:basedOn w:val="DefaultParagraphFont"/>
    <w:link w:val="Heading5"/>
    <w:uiPriority w:val="9"/>
    <w:semiHidden/>
    <w:rsid w:val="00193C4F"/>
    <w:rPr>
      <w:rFonts w:asciiTheme="majorHAnsi" w:eastAsiaTheme="majorEastAsia" w:hAnsiTheme="majorHAnsi" w:cstheme="majorBidi"/>
      <w:color w:val="1F120E" w:themeColor="accent1" w:themeShade="7F"/>
    </w:rPr>
  </w:style>
  <w:style w:type="character" w:customStyle="1" w:styleId="Heading6Char">
    <w:name w:val="Heading 6 Char"/>
    <w:basedOn w:val="DefaultParagraphFont"/>
    <w:link w:val="Heading6"/>
    <w:uiPriority w:val="9"/>
    <w:semiHidden/>
    <w:rsid w:val="00193C4F"/>
    <w:rPr>
      <w:rFonts w:asciiTheme="majorHAnsi" w:eastAsiaTheme="majorEastAsia" w:hAnsiTheme="majorHAnsi" w:cstheme="majorBidi"/>
      <w:i/>
      <w:iCs/>
      <w:color w:val="1F120E" w:themeColor="accent1" w:themeShade="7F"/>
    </w:rPr>
  </w:style>
  <w:style w:type="paragraph" w:styleId="ListBullet">
    <w:name w:val="List Bullet"/>
    <w:basedOn w:val="Normal"/>
    <w:uiPriority w:val="1"/>
    <w:unhideWhenUsed/>
    <w:pPr>
      <w:numPr>
        <w:numId w:val="5"/>
      </w:numPr>
    </w:pPr>
  </w:style>
  <w:style w:type="paragraph" w:styleId="ListNumber">
    <w:name w:val="List Number"/>
    <w:basedOn w:val="Normal"/>
    <w:uiPriority w:val="1"/>
    <w:unhideWhenUsed/>
    <w:pPr>
      <w:numPr>
        <w:numId w:val="6"/>
      </w:numPr>
      <w:contextualSpacing/>
    </w:pPr>
  </w:style>
  <w:style w:type="paragraph" w:styleId="Title">
    <w:name w:val="Title"/>
    <w:basedOn w:val="Normal"/>
    <w:next w:val="Normal"/>
    <w:link w:val="TitleChar"/>
    <w:uiPriority w:val="10"/>
    <w:qFormat/>
    <w:rsid w:val="00193C4F"/>
    <w:pPr>
      <w:pBdr>
        <w:bottom w:val="single" w:sz="8" w:space="4" w:color="3F251D" w:themeColor="accent1"/>
      </w:pBdr>
      <w:spacing w:after="300" w:line="240" w:lineRule="auto"/>
      <w:contextualSpacing/>
    </w:pPr>
    <w:rPr>
      <w:rFonts w:asciiTheme="majorHAnsi" w:eastAsiaTheme="majorEastAsia" w:hAnsiTheme="majorHAnsi" w:cstheme="majorBidi"/>
      <w:color w:val="392521" w:themeColor="text2" w:themeShade="BF"/>
      <w:spacing w:val="5"/>
      <w:sz w:val="52"/>
      <w:szCs w:val="52"/>
    </w:rPr>
  </w:style>
  <w:style w:type="character" w:customStyle="1" w:styleId="TitleChar">
    <w:name w:val="Title Char"/>
    <w:basedOn w:val="DefaultParagraphFont"/>
    <w:link w:val="Title"/>
    <w:uiPriority w:val="10"/>
    <w:rsid w:val="00193C4F"/>
    <w:rPr>
      <w:rFonts w:asciiTheme="majorHAnsi" w:eastAsiaTheme="majorEastAsia" w:hAnsiTheme="majorHAnsi" w:cstheme="majorBidi"/>
      <w:color w:val="392521" w:themeColor="text2" w:themeShade="BF"/>
      <w:spacing w:val="5"/>
      <w:sz w:val="52"/>
      <w:szCs w:val="52"/>
    </w:rPr>
  </w:style>
  <w:style w:type="paragraph" w:styleId="Subtitle">
    <w:name w:val="Subtitle"/>
    <w:basedOn w:val="Normal"/>
    <w:next w:val="Normal"/>
    <w:link w:val="SubtitleChar"/>
    <w:uiPriority w:val="11"/>
    <w:qFormat/>
    <w:rsid w:val="00193C4F"/>
    <w:pPr>
      <w:numPr>
        <w:ilvl w:val="1"/>
      </w:numPr>
    </w:pPr>
    <w:rPr>
      <w:rFonts w:asciiTheme="majorHAnsi" w:eastAsiaTheme="majorEastAsia" w:hAnsiTheme="majorHAnsi" w:cstheme="majorBidi"/>
      <w:i/>
      <w:iCs/>
      <w:color w:val="3F251D" w:themeColor="accent1"/>
      <w:spacing w:val="15"/>
      <w:szCs w:val="24"/>
    </w:rPr>
  </w:style>
  <w:style w:type="character" w:customStyle="1" w:styleId="SubtitleChar">
    <w:name w:val="Subtitle Char"/>
    <w:basedOn w:val="DefaultParagraphFont"/>
    <w:link w:val="Subtitle"/>
    <w:uiPriority w:val="11"/>
    <w:rsid w:val="00193C4F"/>
    <w:rPr>
      <w:rFonts w:asciiTheme="majorHAnsi" w:eastAsiaTheme="majorEastAsia" w:hAnsiTheme="majorHAnsi" w:cstheme="majorBidi"/>
      <w:i/>
      <w:iCs/>
      <w:color w:val="3F251D" w:themeColor="accent1"/>
      <w:spacing w:val="15"/>
      <w:sz w:val="24"/>
      <w:szCs w:val="24"/>
    </w:rPr>
  </w:style>
  <w:style w:type="character" w:styleId="Emphasis">
    <w:name w:val="Emphasis"/>
    <w:basedOn w:val="DefaultParagraphFont"/>
    <w:uiPriority w:val="20"/>
    <w:qFormat/>
    <w:rsid w:val="00193C4F"/>
    <w:rPr>
      <w:i/>
      <w:iCs/>
    </w:rPr>
  </w:style>
  <w:style w:type="paragraph" w:styleId="NoSpacing">
    <w:name w:val="No Spacing"/>
    <w:link w:val="NoSpacingChar"/>
    <w:uiPriority w:val="1"/>
    <w:qFormat/>
    <w:rsid w:val="00193C4F"/>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rsid w:val="00193C4F"/>
    <w:rPr>
      <w:i/>
      <w:iCs/>
      <w:color w:val="000000" w:themeColor="text1"/>
    </w:rPr>
  </w:style>
  <w:style w:type="character" w:customStyle="1" w:styleId="QuoteChar">
    <w:name w:val="Quote Char"/>
    <w:basedOn w:val="DefaultParagraphFont"/>
    <w:link w:val="Quote"/>
    <w:uiPriority w:val="29"/>
    <w:rsid w:val="00193C4F"/>
    <w:rPr>
      <w:i/>
      <w:iCs/>
      <w:color w:val="000000" w:themeColor="text1"/>
    </w:rPr>
  </w:style>
  <w:style w:type="paragraph" w:styleId="TOCHeading">
    <w:name w:val="TOC Heading"/>
    <w:basedOn w:val="Heading1"/>
    <w:next w:val="Normal"/>
    <w:uiPriority w:val="39"/>
    <w:unhideWhenUsed/>
    <w:qFormat/>
    <w:rsid w:val="00193C4F"/>
    <w:pPr>
      <w:outlineLvl w:val="9"/>
    </w:pPr>
  </w:style>
  <w:style w:type="paragraph" w:styleId="Footer">
    <w:name w:val="footer"/>
    <w:basedOn w:val="Normal"/>
    <w:link w:val="FooterChar"/>
    <w:uiPriority w:val="99"/>
    <w:unhideWhenUsed/>
    <w:pPr>
      <w:spacing w:after="0" w:line="240" w:lineRule="auto"/>
      <w:jc w:val="right"/>
    </w:pPr>
    <w:rPr>
      <w:caps/>
      <w:sz w:val="16"/>
      <w:szCs w:val="16"/>
    </w:rPr>
  </w:style>
  <w:style w:type="character" w:customStyle="1" w:styleId="FooterChar">
    <w:name w:val="Footer Char"/>
    <w:basedOn w:val="DefaultParagraphFont"/>
    <w:link w:val="Footer"/>
    <w:uiPriority w:val="99"/>
    <w:rPr>
      <w:caps/>
      <w:sz w:val="16"/>
      <w:szCs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993E2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Tabledtat">
    <w:name w:val="Table d’état"/>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193C4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93C4F"/>
    <w:rPr>
      <w:rFonts w:asciiTheme="majorHAnsi" w:eastAsiaTheme="majorEastAsia" w:hAnsiTheme="majorHAnsi" w:cstheme="majorBidi"/>
      <w:color w:val="3F251D" w:themeColor="accent1"/>
      <w:sz w:val="20"/>
      <w:szCs w:val="20"/>
    </w:rPr>
  </w:style>
  <w:style w:type="character" w:customStyle="1" w:styleId="Heading9Char">
    <w:name w:val="Heading 9 Char"/>
    <w:basedOn w:val="DefaultParagraphFont"/>
    <w:link w:val="Heading9"/>
    <w:uiPriority w:val="9"/>
    <w:semiHidden/>
    <w:rsid w:val="00193C4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93C4F"/>
    <w:pPr>
      <w:spacing w:line="240" w:lineRule="auto"/>
    </w:pPr>
    <w:rPr>
      <w:b/>
      <w:bCs/>
      <w:color w:val="3F251D" w:themeColor="accent1"/>
      <w:sz w:val="18"/>
      <w:szCs w:val="18"/>
    </w:rPr>
  </w:style>
  <w:style w:type="character" w:styleId="Strong">
    <w:name w:val="Strong"/>
    <w:basedOn w:val="DefaultParagraphFont"/>
    <w:uiPriority w:val="22"/>
    <w:qFormat/>
    <w:rsid w:val="00193C4F"/>
    <w:rPr>
      <w:b/>
      <w:bCs/>
    </w:rPr>
  </w:style>
  <w:style w:type="paragraph" w:styleId="IntenseQuote">
    <w:name w:val="Intense Quote"/>
    <w:basedOn w:val="Normal"/>
    <w:next w:val="Normal"/>
    <w:link w:val="IntenseQuoteChar"/>
    <w:uiPriority w:val="30"/>
    <w:qFormat/>
    <w:rsid w:val="00193C4F"/>
    <w:pPr>
      <w:pBdr>
        <w:bottom w:val="single" w:sz="4" w:space="4" w:color="3F251D" w:themeColor="accent1"/>
      </w:pBdr>
      <w:spacing w:before="200" w:after="280"/>
      <w:ind w:left="936" w:right="936"/>
    </w:pPr>
    <w:rPr>
      <w:b/>
      <w:bCs/>
      <w:i/>
      <w:iCs/>
      <w:color w:val="3F251D" w:themeColor="accent1"/>
    </w:rPr>
  </w:style>
  <w:style w:type="character" w:customStyle="1" w:styleId="IntenseQuoteChar">
    <w:name w:val="Intense Quote Char"/>
    <w:basedOn w:val="DefaultParagraphFont"/>
    <w:link w:val="IntenseQuote"/>
    <w:uiPriority w:val="30"/>
    <w:rsid w:val="00193C4F"/>
    <w:rPr>
      <w:b/>
      <w:bCs/>
      <w:i/>
      <w:iCs/>
      <w:color w:val="3F251D" w:themeColor="accent1"/>
    </w:rPr>
  </w:style>
  <w:style w:type="character" w:styleId="SubtleEmphasis">
    <w:name w:val="Subtle Emphasis"/>
    <w:basedOn w:val="DefaultParagraphFont"/>
    <w:uiPriority w:val="19"/>
    <w:qFormat/>
    <w:rsid w:val="00193C4F"/>
    <w:rPr>
      <w:i/>
      <w:iCs/>
      <w:color w:val="808080" w:themeColor="text1" w:themeTint="7F"/>
    </w:rPr>
  </w:style>
  <w:style w:type="character" w:styleId="IntenseEmphasis">
    <w:name w:val="Intense Emphasis"/>
    <w:basedOn w:val="DefaultParagraphFont"/>
    <w:uiPriority w:val="21"/>
    <w:qFormat/>
    <w:rsid w:val="00193C4F"/>
    <w:rPr>
      <w:b/>
      <w:bCs/>
      <w:i/>
      <w:iCs/>
      <w:color w:val="3F251D" w:themeColor="accent1"/>
    </w:rPr>
  </w:style>
  <w:style w:type="character" w:styleId="SubtleReference">
    <w:name w:val="Subtle Reference"/>
    <w:basedOn w:val="DefaultParagraphFont"/>
    <w:uiPriority w:val="31"/>
    <w:qFormat/>
    <w:rsid w:val="00193C4F"/>
    <w:rPr>
      <w:smallCaps/>
      <w:color w:val="76A35D" w:themeColor="accent2"/>
      <w:u w:val="single"/>
    </w:rPr>
  </w:style>
  <w:style w:type="character" w:styleId="IntenseReference">
    <w:name w:val="Intense Reference"/>
    <w:basedOn w:val="DefaultParagraphFont"/>
    <w:uiPriority w:val="32"/>
    <w:qFormat/>
    <w:rsid w:val="00193C4F"/>
    <w:rPr>
      <w:b/>
      <w:bCs/>
      <w:smallCaps/>
      <w:color w:val="76A35D" w:themeColor="accent2"/>
      <w:spacing w:val="5"/>
      <w:u w:val="single"/>
    </w:rPr>
  </w:style>
  <w:style w:type="character" w:styleId="BookTitle">
    <w:name w:val="Book Title"/>
    <w:basedOn w:val="DefaultParagraphFont"/>
    <w:uiPriority w:val="33"/>
    <w:qFormat/>
    <w:rsid w:val="00193C4F"/>
    <w:rPr>
      <w:b/>
      <w:bCs/>
      <w:smallCaps/>
      <w:spacing w:val="5"/>
    </w:rPr>
  </w:style>
  <w:style w:type="paragraph" w:styleId="ListParagraph">
    <w:name w:val="List Paragraph"/>
    <w:basedOn w:val="Normal"/>
    <w:uiPriority w:val="34"/>
    <w:qFormat/>
    <w:rsid w:val="00F56AC0"/>
    <w:pPr>
      <w:ind w:left="720"/>
      <w:contextualSpacing/>
    </w:pPr>
  </w:style>
  <w:style w:type="paragraph" w:styleId="NormalWeb">
    <w:name w:val="Normal (Web)"/>
    <w:basedOn w:val="Normal"/>
    <w:uiPriority w:val="99"/>
    <w:semiHidden/>
    <w:unhideWhenUsed/>
    <w:rsid w:val="008D312E"/>
    <w:pPr>
      <w:spacing w:before="100" w:beforeAutospacing="1" w:after="100" w:afterAutospacing="1" w:line="240" w:lineRule="auto"/>
    </w:pPr>
    <w:rPr>
      <w:rFonts w:ascii="Times New Roman" w:hAnsi="Times New Roman" w:cs="Times New Roman"/>
      <w:szCs w:val="24"/>
      <w:lang w:val="fr-CH"/>
    </w:rPr>
  </w:style>
  <w:style w:type="paragraph" w:styleId="FootnoteText">
    <w:name w:val="footnote text"/>
    <w:basedOn w:val="Normal"/>
    <w:link w:val="FootnoteTextChar"/>
    <w:uiPriority w:val="99"/>
    <w:semiHidden/>
    <w:unhideWhenUsed/>
    <w:rsid w:val="006A44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44E1"/>
    <w:rPr>
      <w:sz w:val="20"/>
      <w:szCs w:val="20"/>
    </w:rPr>
  </w:style>
  <w:style w:type="character" w:styleId="FootnoteReference">
    <w:name w:val="footnote reference"/>
    <w:basedOn w:val="DefaultParagraphFont"/>
    <w:uiPriority w:val="99"/>
    <w:semiHidden/>
    <w:unhideWhenUsed/>
    <w:rsid w:val="006A44E1"/>
    <w:rPr>
      <w:vertAlign w:val="superscript"/>
    </w:rPr>
  </w:style>
  <w:style w:type="table" w:styleId="GridTable1Light-Accent6">
    <w:name w:val="Grid Table 1 Light Accent 6"/>
    <w:basedOn w:val="TableNormal"/>
    <w:uiPriority w:val="46"/>
    <w:rsid w:val="00744028"/>
    <w:pPr>
      <w:spacing w:after="0" w:line="240" w:lineRule="auto"/>
    </w:pPr>
    <w:tblPr>
      <w:tblStyleRowBandSize w:val="1"/>
      <w:tblStyleColBandSize w:val="1"/>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ListTable4-Accent6">
    <w:name w:val="List Table 4 Accent 6"/>
    <w:basedOn w:val="TableNormal"/>
    <w:uiPriority w:val="49"/>
    <w:rsid w:val="00F1737E"/>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Accent6">
    <w:name w:val="Grid Table 5 Dark Accent 6"/>
    <w:basedOn w:val="TableNormal"/>
    <w:uiPriority w:val="50"/>
    <w:rsid w:val="00F173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PlainTable1">
    <w:name w:val="Plain Table 1"/>
    <w:basedOn w:val="TableNormal"/>
    <w:uiPriority w:val="41"/>
    <w:rsid w:val="005965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5965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C29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perso">
    <w:name w:val="Paragraph_perso"/>
    <w:basedOn w:val="Normal"/>
    <w:qFormat/>
    <w:rsid w:val="00FE1006"/>
    <w:pPr>
      <w:spacing w:before="100" w:beforeAutospacing="1" w:after="100" w:afterAutospacing="1" w:line="240" w:lineRule="auto"/>
      <w:ind w:firstLine="425"/>
      <w:jc w:val="both"/>
    </w:pPr>
    <w:rPr>
      <w:rFonts w:asciiTheme="minorHAnsi" w:hAnsiTheme="minorHAnsi"/>
      <w:szCs w:val="24"/>
      <w:lang w:eastAsia="en-US"/>
    </w:rPr>
  </w:style>
  <w:style w:type="character" w:styleId="CommentReference">
    <w:name w:val="annotation reference"/>
    <w:basedOn w:val="DefaultParagraphFont"/>
    <w:uiPriority w:val="99"/>
    <w:semiHidden/>
    <w:unhideWhenUsed/>
    <w:rsid w:val="006E01D9"/>
    <w:rPr>
      <w:sz w:val="16"/>
      <w:szCs w:val="16"/>
    </w:rPr>
  </w:style>
  <w:style w:type="paragraph" w:styleId="CommentText">
    <w:name w:val="annotation text"/>
    <w:basedOn w:val="Normal"/>
    <w:link w:val="CommentTextChar"/>
    <w:uiPriority w:val="99"/>
    <w:semiHidden/>
    <w:unhideWhenUsed/>
    <w:rsid w:val="006E01D9"/>
    <w:pPr>
      <w:spacing w:line="240" w:lineRule="auto"/>
    </w:pPr>
    <w:rPr>
      <w:sz w:val="20"/>
      <w:szCs w:val="20"/>
    </w:rPr>
  </w:style>
  <w:style w:type="character" w:customStyle="1" w:styleId="CommentTextChar">
    <w:name w:val="Comment Text Char"/>
    <w:basedOn w:val="DefaultParagraphFont"/>
    <w:link w:val="CommentText"/>
    <w:uiPriority w:val="99"/>
    <w:semiHidden/>
    <w:rsid w:val="006E01D9"/>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6E01D9"/>
    <w:rPr>
      <w:b/>
      <w:bCs/>
    </w:rPr>
  </w:style>
  <w:style w:type="character" w:customStyle="1" w:styleId="CommentSubjectChar">
    <w:name w:val="Comment Subject Char"/>
    <w:basedOn w:val="CommentTextChar"/>
    <w:link w:val="CommentSubject"/>
    <w:uiPriority w:val="99"/>
    <w:semiHidden/>
    <w:rsid w:val="006E01D9"/>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3">
      <w:bodyDiv w:val="1"/>
      <w:marLeft w:val="0"/>
      <w:marRight w:val="0"/>
      <w:marTop w:val="0"/>
      <w:marBottom w:val="0"/>
      <w:divBdr>
        <w:top w:val="none" w:sz="0" w:space="0" w:color="auto"/>
        <w:left w:val="none" w:sz="0" w:space="0" w:color="auto"/>
        <w:bottom w:val="none" w:sz="0" w:space="0" w:color="auto"/>
        <w:right w:val="none" w:sz="0" w:space="0" w:color="auto"/>
      </w:divBdr>
      <w:divsChild>
        <w:div w:id="157309371">
          <w:marLeft w:val="576"/>
          <w:marRight w:val="0"/>
          <w:marTop w:val="120"/>
          <w:marBottom w:val="0"/>
          <w:divBdr>
            <w:top w:val="none" w:sz="0" w:space="0" w:color="auto"/>
            <w:left w:val="none" w:sz="0" w:space="0" w:color="auto"/>
            <w:bottom w:val="none" w:sz="0" w:space="0" w:color="auto"/>
            <w:right w:val="none" w:sz="0" w:space="0" w:color="auto"/>
          </w:divBdr>
        </w:div>
        <w:div w:id="677192072">
          <w:marLeft w:val="1008"/>
          <w:marRight w:val="0"/>
          <w:marTop w:val="110"/>
          <w:marBottom w:val="0"/>
          <w:divBdr>
            <w:top w:val="none" w:sz="0" w:space="0" w:color="auto"/>
            <w:left w:val="none" w:sz="0" w:space="0" w:color="auto"/>
            <w:bottom w:val="none" w:sz="0" w:space="0" w:color="auto"/>
            <w:right w:val="none" w:sz="0" w:space="0" w:color="auto"/>
          </w:divBdr>
        </w:div>
        <w:div w:id="786118359">
          <w:marLeft w:val="576"/>
          <w:marRight w:val="0"/>
          <w:marTop w:val="120"/>
          <w:marBottom w:val="0"/>
          <w:divBdr>
            <w:top w:val="none" w:sz="0" w:space="0" w:color="auto"/>
            <w:left w:val="none" w:sz="0" w:space="0" w:color="auto"/>
            <w:bottom w:val="none" w:sz="0" w:space="0" w:color="auto"/>
            <w:right w:val="none" w:sz="0" w:space="0" w:color="auto"/>
          </w:divBdr>
        </w:div>
        <w:div w:id="1123033177">
          <w:marLeft w:val="576"/>
          <w:marRight w:val="0"/>
          <w:marTop w:val="120"/>
          <w:marBottom w:val="0"/>
          <w:divBdr>
            <w:top w:val="none" w:sz="0" w:space="0" w:color="auto"/>
            <w:left w:val="none" w:sz="0" w:space="0" w:color="auto"/>
            <w:bottom w:val="none" w:sz="0" w:space="0" w:color="auto"/>
            <w:right w:val="none" w:sz="0" w:space="0" w:color="auto"/>
          </w:divBdr>
        </w:div>
        <w:div w:id="1333139789">
          <w:marLeft w:val="1008"/>
          <w:marRight w:val="0"/>
          <w:marTop w:val="110"/>
          <w:marBottom w:val="0"/>
          <w:divBdr>
            <w:top w:val="none" w:sz="0" w:space="0" w:color="auto"/>
            <w:left w:val="none" w:sz="0" w:space="0" w:color="auto"/>
            <w:bottom w:val="none" w:sz="0" w:space="0" w:color="auto"/>
            <w:right w:val="none" w:sz="0" w:space="0" w:color="auto"/>
          </w:divBdr>
        </w:div>
      </w:divsChild>
    </w:div>
    <w:div w:id="88280148">
      <w:bodyDiv w:val="1"/>
      <w:marLeft w:val="0"/>
      <w:marRight w:val="0"/>
      <w:marTop w:val="0"/>
      <w:marBottom w:val="0"/>
      <w:divBdr>
        <w:top w:val="none" w:sz="0" w:space="0" w:color="auto"/>
        <w:left w:val="none" w:sz="0" w:space="0" w:color="auto"/>
        <w:bottom w:val="none" w:sz="0" w:space="0" w:color="auto"/>
        <w:right w:val="none" w:sz="0" w:space="0" w:color="auto"/>
      </w:divBdr>
    </w:div>
    <w:div w:id="129398054">
      <w:bodyDiv w:val="1"/>
      <w:marLeft w:val="0"/>
      <w:marRight w:val="0"/>
      <w:marTop w:val="0"/>
      <w:marBottom w:val="0"/>
      <w:divBdr>
        <w:top w:val="none" w:sz="0" w:space="0" w:color="auto"/>
        <w:left w:val="none" w:sz="0" w:space="0" w:color="auto"/>
        <w:bottom w:val="none" w:sz="0" w:space="0" w:color="auto"/>
        <w:right w:val="none" w:sz="0" w:space="0" w:color="auto"/>
      </w:divBdr>
    </w:div>
    <w:div w:id="217594866">
      <w:bodyDiv w:val="1"/>
      <w:marLeft w:val="0"/>
      <w:marRight w:val="0"/>
      <w:marTop w:val="0"/>
      <w:marBottom w:val="0"/>
      <w:divBdr>
        <w:top w:val="none" w:sz="0" w:space="0" w:color="auto"/>
        <w:left w:val="none" w:sz="0" w:space="0" w:color="auto"/>
        <w:bottom w:val="none" w:sz="0" w:space="0" w:color="auto"/>
        <w:right w:val="none" w:sz="0" w:space="0" w:color="auto"/>
      </w:divBdr>
    </w:div>
    <w:div w:id="283466984">
      <w:bodyDiv w:val="1"/>
      <w:marLeft w:val="0"/>
      <w:marRight w:val="0"/>
      <w:marTop w:val="0"/>
      <w:marBottom w:val="0"/>
      <w:divBdr>
        <w:top w:val="none" w:sz="0" w:space="0" w:color="auto"/>
        <w:left w:val="none" w:sz="0" w:space="0" w:color="auto"/>
        <w:bottom w:val="none" w:sz="0" w:space="0" w:color="auto"/>
        <w:right w:val="none" w:sz="0" w:space="0" w:color="auto"/>
      </w:divBdr>
    </w:div>
    <w:div w:id="335425710">
      <w:bodyDiv w:val="1"/>
      <w:marLeft w:val="0"/>
      <w:marRight w:val="0"/>
      <w:marTop w:val="0"/>
      <w:marBottom w:val="0"/>
      <w:divBdr>
        <w:top w:val="none" w:sz="0" w:space="0" w:color="auto"/>
        <w:left w:val="none" w:sz="0" w:space="0" w:color="auto"/>
        <w:bottom w:val="none" w:sz="0" w:space="0" w:color="auto"/>
        <w:right w:val="none" w:sz="0" w:space="0" w:color="auto"/>
      </w:divBdr>
      <w:divsChild>
        <w:div w:id="584924421">
          <w:marLeft w:val="0"/>
          <w:marRight w:val="0"/>
          <w:marTop w:val="0"/>
          <w:marBottom w:val="0"/>
          <w:divBdr>
            <w:top w:val="none" w:sz="0" w:space="0" w:color="auto"/>
            <w:left w:val="none" w:sz="0" w:space="0" w:color="auto"/>
            <w:bottom w:val="none" w:sz="0" w:space="0" w:color="auto"/>
            <w:right w:val="none" w:sz="0" w:space="0" w:color="auto"/>
          </w:divBdr>
          <w:divsChild>
            <w:div w:id="676035000">
              <w:marLeft w:val="0"/>
              <w:marRight w:val="0"/>
              <w:marTop w:val="0"/>
              <w:marBottom w:val="0"/>
              <w:divBdr>
                <w:top w:val="none" w:sz="0" w:space="0" w:color="auto"/>
                <w:left w:val="none" w:sz="0" w:space="0" w:color="auto"/>
                <w:bottom w:val="none" w:sz="0" w:space="0" w:color="auto"/>
                <w:right w:val="none" w:sz="0" w:space="0" w:color="auto"/>
              </w:divBdr>
              <w:divsChild>
                <w:div w:id="279459538">
                  <w:marLeft w:val="0"/>
                  <w:marRight w:val="0"/>
                  <w:marTop w:val="0"/>
                  <w:marBottom w:val="0"/>
                  <w:divBdr>
                    <w:top w:val="none" w:sz="0" w:space="0" w:color="auto"/>
                    <w:left w:val="none" w:sz="0" w:space="0" w:color="auto"/>
                    <w:bottom w:val="none" w:sz="0" w:space="0" w:color="auto"/>
                    <w:right w:val="none" w:sz="0" w:space="0" w:color="auto"/>
                  </w:divBdr>
                  <w:divsChild>
                    <w:div w:id="218246074">
                      <w:marLeft w:val="0"/>
                      <w:marRight w:val="0"/>
                      <w:marTop w:val="0"/>
                      <w:marBottom w:val="0"/>
                      <w:divBdr>
                        <w:top w:val="none" w:sz="0" w:space="0" w:color="auto"/>
                        <w:left w:val="none" w:sz="0" w:space="0" w:color="auto"/>
                        <w:bottom w:val="none" w:sz="0" w:space="0" w:color="auto"/>
                        <w:right w:val="none" w:sz="0" w:space="0" w:color="auto"/>
                      </w:divBdr>
                      <w:divsChild>
                        <w:div w:id="1558860512">
                          <w:marLeft w:val="0"/>
                          <w:marRight w:val="0"/>
                          <w:marTop w:val="0"/>
                          <w:marBottom w:val="0"/>
                          <w:divBdr>
                            <w:top w:val="none" w:sz="0" w:space="0" w:color="auto"/>
                            <w:left w:val="none" w:sz="0" w:space="0" w:color="auto"/>
                            <w:bottom w:val="none" w:sz="0" w:space="0" w:color="auto"/>
                            <w:right w:val="none" w:sz="0" w:space="0" w:color="auto"/>
                          </w:divBdr>
                          <w:divsChild>
                            <w:div w:id="580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007088">
      <w:bodyDiv w:val="1"/>
      <w:marLeft w:val="0"/>
      <w:marRight w:val="0"/>
      <w:marTop w:val="0"/>
      <w:marBottom w:val="0"/>
      <w:divBdr>
        <w:top w:val="none" w:sz="0" w:space="0" w:color="auto"/>
        <w:left w:val="none" w:sz="0" w:space="0" w:color="auto"/>
        <w:bottom w:val="none" w:sz="0" w:space="0" w:color="auto"/>
        <w:right w:val="none" w:sz="0" w:space="0" w:color="auto"/>
      </w:divBdr>
    </w:div>
    <w:div w:id="449520692">
      <w:bodyDiv w:val="1"/>
      <w:marLeft w:val="0"/>
      <w:marRight w:val="0"/>
      <w:marTop w:val="0"/>
      <w:marBottom w:val="0"/>
      <w:divBdr>
        <w:top w:val="none" w:sz="0" w:space="0" w:color="auto"/>
        <w:left w:val="none" w:sz="0" w:space="0" w:color="auto"/>
        <w:bottom w:val="none" w:sz="0" w:space="0" w:color="auto"/>
        <w:right w:val="none" w:sz="0" w:space="0" w:color="auto"/>
      </w:divBdr>
    </w:div>
    <w:div w:id="570191253">
      <w:bodyDiv w:val="1"/>
      <w:marLeft w:val="0"/>
      <w:marRight w:val="0"/>
      <w:marTop w:val="0"/>
      <w:marBottom w:val="0"/>
      <w:divBdr>
        <w:top w:val="none" w:sz="0" w:space="0" w:color="auto"/>
        <w:left w:val="none" w:sz="0" w:space="0" w:color="auto"/>
        <w:bottom w:val="none" w:sz="0" w:space="0" w:color="auto"/>
        <w:right w:val="none" w:sz="0" w:space="0" w:color="auto"/>
      </w:divBdr>
    </w:div>
    <w:div w:id="628441849">
      <w:bodyDiv w:val="1"/>
      <w:marLeft w:val="0"/>
      <w:marRight w:val="0"/>
      <w:marTop w:val="0"/>
      <w:marBottom w:val="0"/>
      <w:divBdr>
        <w:top w:val="none" w:sz="0" w:space="0" w:color="auto"/>
        <w:left w:val="none" w:sz="0" w:space="0" w:color="auto"/>
        <w:bottom w:val="none" w:sz="0" w:space="0" w:color="auto"/>
        <w:right w:val="none" w:sz="0" w:space="0" w:color="auto"/>
      </w:divBdr>
    </w:div>
    <w:div w:id="1134984168">
      <w:bodyDiv w:val="1"/>
      <w:marLeft w:val="0"/>
      <w:marRight w:val="0"/>
      <w:marTop w:val="0"/>
      <w:marBottom w:val="0"/>
      <w:divBdr>
        <w:top w:val="none" w:sz="0" w:space="0" w:color="auto"/>
        <w:left w:val="none" w:sz="0" w:space="0" w:color="auto"/>
        <w:bottom w:val="none" w:sz="0" w:space="0" w:color="auto"/>
        <w:right w:val="none" w:sz="0" w:space="0" w:color="auto"/>
      </w:divBdr>
    </w:div>
    <w:div w:id="1163470921">
      <w:bodyDiv w:val="1"/>
      <w:marLeft w:val="0"/>
      <w:marRight w:val="0"/>
      <w:marTop w:val="0"/>
      <w:marBottom w:val="0"/>
      <w:divBdr>
        <w:top w:val="none" w:sz="0" w:space="0" w:color="auto"/>
        <w:left w:val="none" w:sz="0" w:space="0" w:color="auto"/>
        <w:bottom w:val="none" w:sz="0" w:space="0" w:color="auto"/>
        <w:right w:val="none" w:sz="0" w:space="0" w:color="auto"/>
      </w:divBdr>
      <w:divsChild>
        <w:div w:id="368574765">
          <w:marLeft w:val="576"/>
          <w:marRight w:val="0"/>
          <w:marTop w:val="120"/>
          <w:marBottom w:val="0"/>
          <w:divBdr>
            <w:top w:val="none" w:sz="0" w:space="0" w:color="auto"/>
            <w:left w:val="none" w:sz="0" w:space="0" w:color="auto"/>
            <w:bottom w:val="none" w:sz="0" w:space="0" w:color="auto"/>
            <w:right w:val="none" w:sz="0" w:space="0" w:color="auto"/>
          </w:divBdr>
        </w:div>
        <w:div w:id="700207768">
          <w:marLeft w:val="1397"/>
          <w:marRight w:val="0"/>
          <w:marTop w:val="115"/>
          <w:marBottom w:val="0"/>
          <w:divBdr>
            <w:top w:val="none" w:sz="0" w:space="0" w:color="auto"/>
            <w:left w:val="none" w:sz="0" w:space="0" w:color="auto"/>
            <w:bottom w:val="none" w:sz="0" w:space="0" w:color="auto"/>
            <w:right w:val="none" w:sz="0" w:space="0" w:color="auto"/>
          </w:divBdr>
        </w:div>
        <w:div w:id="1205480052">
          <w:marLeft w:val="1008"/>
          <w:marRight w:val="0"/>
          <w:marTop w:val="110"/>
          <w:marBottom w:val="0"/>
          <w:divBdr>
            <w:top w:val="none" w:sz="0" w:space="0" w:color="auto"/>
            <w:left w:val="none" w:sz="0" w:space="0" w:color="auto"/>
            <w:bottom w:val="none" w:sz="0" w:space="0" w:color="auto"/>
            <w:right w:val="none" w:sz="0" w:space="0" w:color="auto"/>
          </w:divBdr>
        </w:div>
        <w:div w:id="1262879527">
          <w:marLeft w:val="1397"/>
          <w:marRight w:val="0"/>
          <w:marTop w:val="115"/>
          <w:marBottom w:val="0"/>
          <w:divBdr>
            <w:top w:val="none" w:sz="0" w:space="0" w:color="auto"/>
            <w:left w:val="none" w:sz="0" w:space="0" w:color="auto"/>
            <w:bottom w:val="none" w:sz="0" w:space="0" w:color="auto"/>
            <w:right w:val="none" w:sz="0" w:space="0" w:color="auto"/>
          </w:divBdr>
        </w:div>
        <w:div w:id="1533570065">
          <w:marLeft w:val="576"/>
          <w:marRight w:val="0"/>
          <w:marTop w:val="120"/>
          <w:marBottom w:val="0"/>
          <w:divBdr>
            <w:top w:val="none" w:sz="0" w:space="0" w:color="auto"/>
            <w:left w:val="none" w:sz="0" w:space="0" w:color="auto"/>
            <w:bottom w:val="none" w:sz="0" w:space="0" w:color="auto"/>
            <w:right w:val="none" w:sz="0" w:space="0" w:color="auto"/>
          </w:divBdr>
        </w:div>
        <w:div w:id="2129230790">
          <w:marLeft w:val="1008"/>
          <w:marRight w:val="0"/>
          <w:marTop w:val="110"/>
          <w:marBottom w:val="0"/>
          <w:divBdr>
            <w:top w:val="none" w:sz="0" w:space="0" w:color="auto"/>
            <w:left w:val="none" w:sz="0" w:space="0" w:color="auto"/>
            <w:bottom w:val="none" w:sz="0" w:space="0" w:color="auto"/>
            <w:right w:val="none" w:sz="0" w:space="0" w:color="auto"/>
          </w:divBdr>
        </w:div>
      </w:divsChild>
    </w:div>
    <w:div w:id="123250173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11999606">
      <w:bodyDiv w:val="1"/>
      <w:marLeft w:val="0"/>
      <w:marRight w:val="0"/>
      <w:marTop w:val="0"/>
      <w:marBottom w:val="0"/>
      <w:divBdr>
        <w:top w:val="none" w:sz="0" w:space="0" w:color="auto"/>
        <w:left w:val="none" w:sz="0" w:space="0" w:color="auto"/>
        <w:bottom w:val="none" w:sz="0" w:space="0" w:color="auto"/>
        <w:right w:val="none" w:sz="0" w:space="0" w:color="auto"/>
      </w:divBdr>
    </w:div>
    <w:div w:id="1424449714">
      <w:bodyDiv w:val="1"/>
      <w:marLeft w:val="0"/>
      <w:marRight w:val="0"/>
      <w:marTop w:val="0"/>
      <w:marBottom w:val="0"/>
      <w:divBdr>
        <w:top w:val="none" w:sz="0" w:space="0" w:color="auto"/>
        <w:left w:val="none" w:sz="0" w:space="0" w:color="auto"/>
        <w:bottom w:val="none" w:sz="0" w:space="0" w:color="auto"/>
        <w:right w:val="none" w:sz="0" w:space="0" w:color="auto"/>
      </w:divBdr>
    </w:div>
    <w:div w:id="1748573517">
      <w:bodyDiv w:val="1"/>
      <w:marLeft w:val="0"/>
      <w:marRight w:val="0"/>
      <w:marTop w:val="0"/>
      <w:marBottom w:val="0"/>
      <w:divBdr>
        <w:top w:val="none" w:sz="0" w:space="0" w:color="auto"/>
        <w:left w:val="none" w:sz="0" w:space="0" w:color="auto"/>
        <w:bottom w:val="none" w:sz="0" w:space="0" w:color="auto"/>
        <w:right w:val="none" w:sz="0" w:space="0" w:color="auto"/>
      </w:divBdr>
    </w:div>
    <w:div w:id="1866597092">
      <w:bodyDiv w:val="1"/>
      <w:marLeft w:val="0"/>
      <w:marRight w:val="0"/>
      <w:marTop w:val="0"/>
      <w:marBottom w:val="0"/>
      <w:divBdr>
        <w:top w:val="none" w:sz="0" w:space="0" w:color="auto"/>
        <w:left w:val="none" w:sz="0" w:space="0" w:color="auto"/>
        <w:bottom w:val="none" w:sz="0" w:space="0" w:color="auto"/>
        <w:right w:val="none" w:sz="0" w:space="0" w:color="auto"/>
      </w:divBdr>
      <w:divsChild>
        <w:div w:id="540282961">
          <w:marLeft w:val="0"/>
          <w:marRight w:val="0"/>
          <w:marTop w:val="0"/>
          <w:marBottom w:val="0"/>
          <w:divBdr>
            <w:top w:val="none" w:sz="0" w:space="0" w:color="auto"/>
            <w:left w:val="none" w:sz="0" w:space="0" w:color="auto"/>
            <w:bottom w:val="none" w:sz="0" w:space="0" w:color="auto"/>
            <w:right w:val="none" w:sz="0" w:space="0" w:color="auto"/>
          </w:divBdr>
          <w:divsChild>
            <w:div w:id="1192300986">
              <w:marLeft w:val="0"/>
              <w:marRight w:val="0"/>
              <w:marTop w:val="0"/>
              <w:marBottom w:val="0"/>
              <w:divBdr>
                <w:top w:val="none" w:sz="0" w:space="0" w:color="auto"/>
                <w:left w:val="none" w:sz="0" w:space="0" w:color="auto"/>
                <w:bottom w:val="none" w:sz="0" w:space="0" w:color="auto"/>
                <w:right w:val="none" w:sz="0" w:space="0" w:color="auto"/>
              </w:divBdr>
              <w:divsChild>
                <w:div w:id="6284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5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diagramData" Target="diagrams/data2.xml"/><Relationship Id="rId34" Type="http://schemas.openxmlformats.org/officeDocument/2006/relationships/image" Target="media/image13.png"/><Relationship Id="rId42" Type="http://schemas.openxmlformats.org/officeDocument/2006/relationships/image" Target="media/image21.png"/><Relationship Id="rId47" Type="http://schemas.microsoft.com/office/2011/relationships/people" Target="people.xml"/><Relationship Id="rId7" Type="http://schemas.openxmlformats.org/officeDocument/2006/relationships/webSettings" Target="webSetting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microsoft.com/office/2007/relationships/diagramDrawing" Target="diagrams/drawing2.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4.png"/><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Layout" Target="diagrams/layout1.xml"/><Relationship Id="rId24" Type="http://schemas.openxmlformats.org/officeDocument/2006/relationships/diagramColors" Target="diagrams/colors2.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diagramQuickStyle" Target="diagrams/quickStyle2.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jpeg"/><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diagramLayout" Target="diagrams/layout2.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glossaryDocument" Target="glossary/document.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AppData\Roaming\Microsoft\Templates\Rapport%20d&#8217;&#233;tudiant.dotx"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C4875E-51CA-4E50-84E0-DE9AEEB205CA}" type="doc">
      <dgm:prSet loTypeId="urn:microsoft.com/office/officeart/2005/8/layout/process5" loCatId="process" qsTypeId="urn:microsoft.com/office/officeart/2005/8/quickstyle/simple1" qsCatId="simple" csTypeId="urn:microsoft.com/office/officeart/2005/8/colors/accent6_2" csCatId="accent6" phldr="1"/>
      <dgm:spPr/>
      <dgm:t>
        <a:bodyPr/>
        <a:lstStyle/>
        <a:p>
          <a:endParaRPr lang="fr-CH"/>
        </a:p>
      </dgm:t>
    </dgm:pt>
    <dgm:pt modelId="{88ACC5BE-56BC-4F80-B661-EB7E03B1F404}">
      <dgm:prSet phldrT="[Texte]"/>
      <dgm:spPr>
        <a:solidFill>
          <a:schemeClr val="accent2">
            <a:lumMod val="60000"/>
            <a:lumOff val="40000"/>
          </a:schemeClr>
        </a:solidFill>
      </dgm:spPr>
      <dgm:t>
        <a:bodyPr/>
        <a:lstStyle/>
        <a:p>
          <a:r>
            <a:rPr lang="fr-CH"/>
            <a:t>Audio file</a:t>
          </a:r>
        </a:p>
      </dgm:t>
    </dgm:pt>
    <dgm:pt modelId="{6E8B5888-6333-4ABF-9142-07CE4EB75329}" type="parTrans" cxnId="{176E1880-BB5A-4A27-86A8-40F2F8A2868B}">
      <dgm:prSet/>
      <dgm:spPr/>
      <dgm:t>
        <a:bodyPr/>
        <a:lstStyle/>
        <a:p>
          <a:endParaRPr lang="fr-CH"/>
        </a:p>
      </dgm:t>
    </dgm:pt>
    <dgm:pt modelId="{1F2C5586-E65F-43F0-9154-D28BAE5353B2}" type="sibTrans" cxnId="{176E1880-BB5A-4A27-86A8-40F2F8A2868B}">
      <dgm:prSet/>
      <dgm:spPr/>
      <dgm:t>
        <a:bodyPr/>
        <a:lstStyle/>
        <a:p>
          <a:endParaRPr lang="fr-CH"/>
        </a:p>
      </dgm:t>
    </dgm:pt>
    <dgm:pt modelId="{2F1B8014-C73A-49D2-AA48-3A56FED34557}">
      <dgm:prSet phldrT="[Texte]"/>
      <dgm:spPr/>
      <dgm:t>
        <a:bodyPr/>
        <a:lstStyle/>
        <a:p>
          <a:r>
            <a:rPr lang="fr-CH"/>
            <a:t>Mean removal</a:t>
          </a:r>
        </a:p>
      </dgm:t>
    </dgm:pt>
    <dgm:pt modelId="{A74D3759-46BE-4ACC-BF0E-76AA4C7E0A21}" type="parTrans" cxnId="{013B1404-E81B-4EF1-8D4B-437EF08371D6}">
      <dgm:prSet/>
      <dgm:spPr/>
      <dgm:t>
        <a:bodyPr/>
        <a:lstStyle/>
        <a:p>
          <a:endParaRPr lang="fr-CH"/>
        </a:p>
      </dgm:t>
    </dgm:pt>
    <dgm:pt modelId="{454C8C88-F908-4DF4-AF39-3E5DA7F71250}" type="sibTrans" cxnId="{013B1404-E81B-4EF1-8D4B-437EF08371D6}">
      <dgm:prSet/>
      <dgm:spPr/>
      <dgm:t>
        <a:bodyPr/>
        <a:lstStyle/>
        <a:p>
          <a:endParaRPr lang="fr-CH"/>
        </a:p>
      </dgm:t>
    </dgm:pt>
    <dgm:pt modelId="{6C5BE645-7F69-4A9F-B633-30768F7222CE}">
      <dgm:prSet phldrT="[Texte]"/>
      <dgm:spPr>
        <a:solidFill>
          <a:schemeClr val="accent3">
            <a:lumMod val="60000"/>
            <a:lumOff val="40000"/>
          </a:schemeClr>
        </a:solidFill>
      </dgm:spPr>
      <dgm:t>
        <a:bodyPr/>
        <a:lstStyle/>
        <a:p>
          <a:r>
            <a:rPr lang="fr-CH"/>
            <a:t>Features extraction</a:t>
          </a:r>
        </a:p>
      </dgm:t>
    </dgm:pt>
    <dgm:pt modelId="{CA68FD28-AADD-4F89-BDC9-16B668BE8025}" type="parTrans" cxnId="{8CBBD050-1D4A-4DD3-8D0A-0B9DF2E3EFC5}">
      <dgm:prSet/>
      <dgm:spPr/>
      <dgm:t>
        <a:bodyPr/>
        <a:lstStyle/>
        <a:p>
          <a:endParaRPr lang="fr-CH"/>
        </a:p>
      </dgm:t>
    </dgm:pt>
    <dgm:pt modelId="{6AC6CA9A-B7C0-4695-B760-618E73CB47D1}" type="sibTrans" cxnId="{8CBBD050-1D4A-4DD3-8D0A-0B9DF2E3EFC5}">
      <dgm:prSet/>
      <dgm:spPr/>
      <dgm:t>
        <a:bodyPr/>
        <a:lstStyle/>
        <a:p>
          <a:endParaRPr lang="fr-CH"/>
        </a:p>
      </dgm:t>
    </dgm:pt>
    <dgm:pt modelId="{7A3F4109-BA6B-4B26-96E7-BF68DD3027E7}">
      <dgm:prSet phldrT="[Texte]"/>
      <dgm:spPr/>
      <dgm:t>
        <a:bodyPr/>
        <a:lstStyle/>
        <a:p>
          <a:r>
            <a:rPr lang="fr-CH"/>
            <a:t>Resampling to 44.1 kHz</a:t>
          </a:r>
        </a:p>
      </dgm:t>
    </dgm:pt>
    <dgm:pt modelId="{6B3B1943-1574-4940-B4FD-90A4EDA2CD15}" type="parTrans" cxnId="{B1125485-DA54-4F10-8430-64F2470B6D1F}">
      <dgm:prSet/>
      <dgm:spPr/>
      <dgm:t>
        <a:bodyPr/>
        <a:lstStyle/>
        <a:p>
          <a:endParaRPr lang="fr-CH"/>
        </a:p>
      </dgm:t>
    </dgm:pt>
    <dgm:pt modelId="{C2B9CCF4-12C5-4E01-9D64-49FDA1F8F72D}" type="sibTrans" cxnId="{B1125485-DA54-4F10-8430-64F2470B6D1F}">
      <dgm:prSet/>
      <dgm:spPr/>
      <dgm:t>
        <a:bodyPr/>
        <a:lstStyle/>
        <a:p>
          <a:endParaRPr lang="fr-CH"/>
        </a:p>
      </dgm:t>
    </dgm:pt>
    <dgm:pt modelId="{8880CE30-7CC8-4374-B147-04DA08023E01}">
      <dgm:prSet phldrT="[Texte]"/>
      <dgm:spPr/>
      <dgm:t>
        <a:bodyPr/>
        <a:lstStyle/>
        <a:p>
          <a:r>
            <a:rPr lang="fr-CH"/>
            <a:t>Mono channel selection</a:t>
          </a:r>
        </a:p>
      </dgm:t>
    </dgm:pt>
    <dgm:pt modelId="{5E9CE987-4651-4223-BD27-E255E4BF9C94}" type="parTrans" cxnId="{86A83F40-8C1C-483A-8721-E49EA48E7AE0}">
      <dgm:prSet/>
      <dgm:spPr/>
      <dgm:t>
        <a:bodyPr/>
        <a:lstStyle/>
        <a:p>
          <a:endParaRPr lang="fr-CH"/>
        </a:p>
      </dgm:t>
    </dgm:pt>
    <dgm:pt modelId="{D5477D3E-7887-4F25-8CEC-3C56E7A62831}" type="sibTrans" cxnId="{86A83F40-8C1C-483A-8721-E49EA48E7AE0}">
      <dgm:prSet/>
      <dgm:spPr/>
      <dgm:t>
        <a:bodyPr/>
        <a:lstStyle/>
        <a:p>
          <a:endParaRPr lang="fr-CH"/>
        </a:p>
      </dgm:t>
    </dgm:pt>
    <dgm:pt modelId="{259EDD7C-1A33-463A-8544-88821111486C}">
      <dgm:prSet phldrT="[Texte]"/>
      <dgm:spPr/>
      <dgm:t>
        <a:bodyPr/>
        <a:lstStyle/>
        <a:p>
          <a:r>
            <a:rPr lang="fr-CH"/>
            <a:t>Normalization [-1 ; 1]</a:t>
          </a:r>
        </a:p>
      </dgm:t>
    </dgm:pt>
    <dgm:pt modelId="{696ADEE7-52A2-422C-9472-D7C5ADEEC262}" type="parTrans" cxnId="{6C2E58BB-DFCC-47D0-89B5-C862E631CC4C}">
      <dgm:prSet/>
      <dgm:spPr/>
      <dgm:t>
        <a:bodyPr/>
        <a:lstStyle/>
        <a:p>
          <a:endParaRPr lang="fr-CH"/>
        </a:p>
      </dgm:t>
    </dgm:pt>
    <dgm:pt modelId="{EEA56691-4A91-40D7-8A05-5D96A784CDF1}" type="sibTrans" cxnId="{6C2E58BB-DFCC-47D0-89B5-C862E631CC4C}">
      <dgm:prSet/>
      <dgm:spPr/>
      <dgm:t>
        <a:bodyPr/>
        <a:lstStyle/>
        <a:p>
          <a:endParaRPr lang="fr-CH"/>
        </a:p>
      </dgm:t>
    </dgm:pt>
    <dgm:pt modelId="{707FDD8B-39ED-4CD0-B429-D16AA807105E}">
      <dgm:prSet phldrT="[Texte]"/>
      <dgm:spPr>
        <a:solidFill>
          <a:schemeClr val="accent6"/>
        </a:solidFill>
      </dgm:spPr>
      <dgm:t>
        <a:bodyPr/>
        <a:lstStyle/>
        <a:p>
          <a:r>
            <a:rPr lang="fr-CH"/>
            <a:t>Zero removal</a:t>
          </a:r>
        </a:p>
      </dgm:t>
    </dgm:pt>
    <dgm:pt modelId="{A45DDEE7-1DE7-4322-9662-50B66F52B115}" type="parTrans" cxnId="{391F25AF-4F57-4AFE-A28D-8CA7AA38313E}">
      <dgm:prSet/>
      <dgm:spPr/>
      <dgm:t>
        <a:bodyPr/>
        <a:lstStyle/>
        <a:p>
          <a:endParaRPr lang="fr-CH"/>
        </a:p>
      </dgm:t>
    </dgm:pt>
    <dgm:pt modelId="{AAE5901E-21DB-417C-A3F4-072D2880B1D8}" type="sibTrans" cxnId="{391F25AF-4F57-4AFE-A28D-8CA7AA38313E}">
      <dgm:prSet/>
      <dgm:spPr/>
      <dgm:t>
        <a:bodyPr/>
        <a:lstStyle/>
        <a:p>
          <a:endParaRPr lang="fr-CH"/>
        </a:p>
      </dgm:t>
    </dgm:pt>
    <dgm:pt modelId="{A72C3A57-3E02-4E76-8139-607329EC64F6}" type="pres">
      <dgm:prSet presAssocID="{37C4875E-51CA-4E50-84E0-DE9AEEB205CA}" presName="diagram" presStyleCnt="0">
        <dgm:presLayoutVars>
          <dgm:dir/>
          <dgm:resizeHandles val="exact"/>
        </dgm:presLayoutVars>
      </dgm:prSet>
      <dgm:spPr/>
      <dgm:t>
        <a:bodyPr/>
        <a:lstStyle/>
        <a:p>
          <a:endParaRPr lang="fr-CH"/>
        </a:p>
      </dgm:t>
    </dgm:pt>
    <dgm:pt modelId="{78BAFC7C-4B52-49DF-B26A-423311098C11}" type="pres">
      <dgm:prSet presAssocID="{88ACC5BE-56BC-4F80-B661-EB7E03B1F404}" presName="node" presStyleLbl="node1" presStyleIdx="0" presStyleCnt="7">
        <dgm:presLayoutVars>
          <dgm:bulletEnabled val="1"/>
        </dgm:presLayoutVars>
      </dgm:prSet>
      <dgm:spPr/>
      <dgm:t>
        <a:bodyPr/>
        <a:lstStyle/>
        <a:p>
          <a:endParaRPr lang="fr-CH"/>
        </a:p>
      </dgm:t>
    </dgm:pt>
    <dgm:pt modelId="{C06B678C-B22E-4C1A-948B-CEB959C88C04}" type="pres">
      <dgm:prSet presAssocID="{1F2C5586-E65F-43F0-9154-D28BAE5353B2}" presName="sibTrans" presStyleLbl="sibTrans2D1" presStyleIdx="0" presStyleCnt="6"/>
      <dgm:spPr/>
      <dgm:t>
        <a:bodyPr/>
        <a:lstStyle/>
        <a:p>
          <a:endParaRPr lang="fr-CH"/>
        </a:p>
      </dgm:t>
    </dgm:pt>
    <dgm:pt modelId="{32D87F75-4DE4-4C31-939F-DA34293ED812}" type="pres">
      <dgm:prSet presAssocID="{1F2C5586-E65F-43F0-9154-D28BAE5353B2}" presName="connectorText" presStyleLbl="sibTrans2D1" presStyleIdx="0" presStyleCnt="6"/>
      <dgm:spPr/>
      <dgm:t>
        <a:bodyPr/>
        <a:lstStyle/>
        <a:p>
          <a:endParaRPr lang="fr-CH"/>
        </a:p>
      </dgm:t>
    </dgm:pt>
    <dgm:pt modelId="{6B912318-7BC5-45D9-B3D4-0D83E612EB45}" type="pres">
      <dgm:prSet presAssocID="{707FDD8B-39ED-4CD0-B429-D16AA807105E}" presName="node" presStyleLbl="node1" presStyleIdx="1" presStyleCnt="7">
        <dgm:presLayoutVars>
          <dgm:bulletEnabled val="1"/>
        </dgm:presLayoutVars>
      </dgm:prSet>
      <dgm:spPr/>
      <dgm:t>
        <a:bodyPr/>
        <a:lstStyle/>
        <a:p>
          <a:endParaRPr lang="fr-CH"/>
        </a:p>
      </dgm:t>
    </dgm:pt>
    <dgm:pt modelId="{97925320-D2C0-45E1-8C75-6F13497DA086}" type="pres">
      <dgm:prSet presAssocID="{AAE5901E-21DB-417C-A3F4-072D2880B1D8}" presName="sibTrans" presStyleLbl="sibTrans2D1" presStyleIdx="1" presStyleCnt="6"/>
      <dgm:spPr/>
      <dgm:t>
        <a:bodyPr/>
        <a:lstStyle/>
        <a:p>
          <a:endParaRPr lang="fr-CH"/>
        </a:p>
      </dgm:t>
    </dgm:pt>
    <dgm:pt modelId="{2CA14DFC-7897-4739-BA04-F3833A3D59F7}" type="pres">
      <dgm:prSet presAssocID="{AAE5901E-21DB-417C-A3F4-072D2880B1D8}" presName="connectorText" presStyleLbl="sibTrans2D1" presStyleIdx="1" presStyleCnt="6"/>
      <dgm:spPr/>
      <dgm:t>
        <a:bodyPr/>
        <a:lstStyle/>
        <a:p>
          <a:endParaRPr lang="fr-CH"/>
        </a:p>
      </dgm:t>
    </dgm:pt>
    <dgm:pt modelId="{10271A27-53FC-4326-A44A-8FAE1E06369C}" type="pres">
      <dgm:prSet presAssocID="{7A3F4109-BA6B-4B26-96E7-BF68DD3027E7}" presName="node" presStyleLbl="node1" presStyleIdx="2" presStyleCnt="7">
        <dgm:presLayoutVars>
          <dgm:bulletEnabled val="1"/>
        </dgm:presLayoutVars>
      </dgm:prSet>
      <dgm:spPr/>
      <dgm:t>
        <a:bodyPr/>
        <a:lstStyle/>
        <a:p>
          <a:endParaRPr lang="fr-CH"/>
        </a:p>
      </dgm:t>
    </dgm:pt>
    <dgm:pt modelId="{F3C8D6F3-7013-44AA-B893-3DD0863247AF}" type="pres">
      <dgm:prSet presAssocID="{C2B9CCF4-12C5-4E01-9D64-49FDA1F8F72D}" presName="sibTrans" presStyleLbl="sibTrans2D1" presStyleIdx="2" presStyleCnt="6"/>
      <dgm:spPr/>
      <dgm:t>
        <a:bodyPr/>
        <a:lstStyle/>
        <a:p>
          <a:endParaRPr lang="fr-CH"/>
        </a:p>
      </dgm:t>
    </dgm:pt>
    <dgm:pt modelId="{25B457D0-74AB-4F37-BFAD-5B93FB50D391}" type="pres">
      <dgm:prSet presAssocID="{C2B9CCF4-12C5-4E01-9D64-49FDA1F8F72D}" presName="connectorText" presStyleLbl="sibTrans2D1" presStyleIdx="2" presStyleCnt="6"/>
      <dgm:spPr/>
      <dgm:t>
        <a:bodyPr/>
        <a:lstStyle/>
        <a:p>
          <a:endParaRPr lang="fr-CH"/>
        </a:p>
      </dgm:t>
    </dgm:pt>
    <dgm:pt modelId="{22005517-9A7E-4419-A061-59D935806793}" type="pres">
      <dgm:prSet presAssocID="{8880CE30-7CC8-4374-B147-04DA08023E01}" presName="node" presStyleLbl="node1" presStyleIdx="3" presStyleCnt="7">
        <dgm:presLayoutVars>
          <dgm:bulletEnabled val="1"/>
        </dgm:presLayoutVars>
      </dgm:prSet>
      <dgm:spPr/>
      <dgm:t>
        <a:bodyPr/>
        <a:lstStyle/>
        <a:p>
          <a:endParaRPr lang="fr-CH"/>
        </a:p>
      </dgm:t>
    </dgm:pt>
    <dgm:pt modelId="{304B1B30-8516-4314-A8B1-644589CC4E60}" type="pres">
      <dgm:prSet presAssocID="{D5477D3E-7887-4F25-8CEC-3C56E7A62831}" presName="sibTrans" presStyleLbl="sibTrans2D1" presStyleIdx="3" presStyleCnt="6"/>
      <dgm:spPr/>
      <dgm:t>
        <a:bodyPr/>
        <a:lstStyle/>
        <a:p>
          <a:endParaRPr lang="fr-CH"/>
        </a:p>
      </dgm:t>
    </dgm:pt>
    <dgm:pt modelId="{A644F4F6-D6F8-4665-A042-0E54DC21B01B}" type="pres">
      <dgm:prSet presAssocID="{D5477D3E-7887-4F25-8CEC-3C56E7A62831}" presName="connectorText" presStyleLbl="sibTrans2D1" presStyleIdx="3" presStyleCnt="6"/>
      <dgm:spPr/>
      <dgm:t>
        <a:bodyPr/>
        <a:lstStyle/>
        <a:p>
          <a:endParaRPr lang="fr-CH"/>
        </a:p>
      </dgm:t>
    </dgm:pt>
    <dgm:pt modelId="{72240C52-0B8D-46DC-BBDC-BA9D60C585BB}" type="pres">
      <dgm:prSet presAssocID="{2F1B8014-C73A-49D2-AA48-3A56FED34557}" presName="node" presStyleLbl="node1" presStyleIdx="4" presStyleCnt="7">
        <dgm:presLayoutVars>
          <dgm:bulletEnabled val="1"/>
        </dgm:presLayoutVars>
      </dgm:prSet>
      <dgm:spPr/>
      <dgm:t>
        <a:bodyPr/>
        <a:lstStyle/>
        <a:p>
          <a:endParaRPr lang="fr-CH"/>
        </a:p>
      </dgm:t>
    </dgm:pt>
    <dgm:pt modelId="{4752B9C3-06A7-4EA0-98A4-ADE7CF3E0FC2}" type="pres">
      <dgm:prSet presAssocID="{454C8C88-F908-4DF4-AF39-3E5DA7F71250}" presName="sibTrans" presStyleLbl="sibTrans2D1" presStyleIdx="4" presStyleCnt="6"/>
      <dgm:spPr/>
      <dgm:t>
        <a:bodyPr/>
        <a:lstStyle/>
        <a:p>
          <a:endParaRPr lang="fr-CH"/>
        </a:p>
      </dgm:t>
    </dgm:pt>
    <dgm:pt modelId="{5B66D1AA-9921-4235-9C3F-197079009C79}" type="pres">
      <dgm:prSet presAssocID="{454C8C88-F908-4DF4-AF39-3E5DA7F71250}" presName="connectorText" presStyleLbl="sibTrans2D1" presStyleIdx="4" presStyleCnt="6"/>
      <dgm:spPr/>
      <dgm:t>
        <a:bodyPr/>
        <a:lstStyle/>
        <a:p>
          <a:endParaRPr lang="fr-CH"/>
        </a:p>
      </dgm:t>
    </dgm:pt>
    <dgm:pt modelId="{6E60C414-31C6-472F-8054-0C5D80DF8491}" type="pres">
      <dgm:prSet presAssocID="{259EDD7C-1A33-463A-8544-88821111486C}" presName="node" presStyleLbl="node1" presStyleIdx="5" presStyleCnt="7">
        <dgm:presLayoutVars>
          <dgm:bulletEnabled val="1"/>
        </dgm:presLayoutVars>
      </dgm:prSet>
      <dgm:spPr/>
      <dgm:t>
        <a:bodyPr/>
        <a:lstStyle/>
        <a:p>
          <a:endParaRPr lang="fr-CH"/>
        </a:p>
      </dgm:t>
    </dgm:pt>
    <dgm:pt modelId="{6F6B05A3-E57A-44D1-9B11-32DB398497E5}" type="pres">
      <dgm:prSet presAssocID="{EEA56691-4A91-40D7-8A05-5D96A784CDF1}" presName="sibTrans" presStyleLbl="sibTrans2D1" presStyleIdx="5" presStyleCnt="6"/>
      <dgm:spPr/>
      <dgm:t>
        <a:bodyPr/>
        <a:lstStyle/>
        <a:p>
          <a:endParaRPr lang="fr-CH"/>
        </a:p>
      </dgm:t>
    </dgm:pt>
    <dgm:pt modelId="{7A1E1410-8966-48CB-807A-92F99133A920}" type="pres">
      <dgm:prSet presAssocID="{EEA56691-4A91-40D7-8A05-5D96A784CDF1}" presName="connectorText" presStyleLbl="sibTrans2D1" presStyleIdx="5" presStyleCnt="6"/>
      <dgm:spPr/>
      <dgm:t>
        <a:bodyPr/>
        <a:lstStyle/>
        <a:p>
          <a:endParaRPr lang="fr-CH"/>
        </a:p>
      </dgm:t>
    </dgm:pt>
    <dgm:pt modelId="{9EF3ECF4-49CC-4FAD-9FA4-B1B170B41AE5}" type="pres">
      <dgm:prSet presAssocID="{6C5BE645-7F69-4A9F-B633-30768F7222CE}" presName="node" presStyleLbl="node1" presStyleIdx="6" presStyleCnt="7">
        <dgm:presLayoutVars>
          <dgm:bulletEnabled val="1"/>
        </dgm:presLayoutVars>
      </dgm:prSet>
      <dgm:spPr/>
      <dgm:t>
        <a:bodyPr/>
        <a:lstStyle/>
        <a:p>
          <a:endParaRPr lang="fr-CH"/>
        </a:p>
      </dgm:t>
    </dgm:pt>
  </dgm:ptLst>
  <dgm:cxnLst>
    <dgm:cxn modelId="{7CA6AFC0-01FE-47EC-9A6C-6FD7447BDAD0}" type="presOf" srcId="{EEA56691-4A91-40D7-8A05-5D96A784CDF1}" destId="{7A1E1410-8966-48CB-807A-92F99133A920}" srcOrd="1" destOrd="0" presId="urn:microsoft.com/office/officeart/2005/8/layout/process5"/>
    <dgm:cxn modelId="{B58DBB89-743E-433F-8DC7-C1E31D2CE001}" type="presOf" srcId="{D5477D3E-7887-4F25-8CEC-3C56E7A62831}" destId="{A644F4F6-D6F8-4665-A042-0E54DC21B01B}" srcOrd="1" destOrd="0" presId="urn:microsoft.com/office/officeart/2005/8/layout/process5"/>
    <dgm:cxn modelId="{6C2E58BB-DFCC-47D0-89B5-C862E631CC4C}" srcId="{37C4875E-51CA-4E50-84E0-DE9AEEB205CA}" destId="{259EDD7C-1A33-463A-8544-88821111486C}" srcOrd="5" destOrd="0" parTransId="{696ADEE7-52A2-422C-9472-D7C5ADEEC262}" sibTransId="{EEA56691-4A91-40D7-8A05-5D96A784CDF1}"/>
    <dgm:cxn modelId="{B1125485-DA54-4F10-8430-64F2470B6D1F}" srcId="{37C4875E-51CA-4E50-84E0-DE9AEEB205CA}" destId="{7A3F4109-BA6B-4B26-96E7-BF68DD3027E7}" srcOrd="2" destOrd="0" parTransId="{6B3B1943-1574-4940-B4FD-90A4EDA2CD15}" sibTransId="{C2B9CCF4-12C5-4E01-9D64-49FDA1F8F72D}"/>
    <dgm:cxn modelId="{7E0AFF1F-0B9F-47E5-85F9-714A404749CF}" type="presOf" srcId="{454C8C88-F908-4DF4-AF39-3E5DA7F71250}" destId="{4752B9C3-06A7-4EA0-98A4-ADE7CF3E0FC2}" srcOrd="0" destOrd="0" presId="urn:microsoft.com/office/officeart/2005/8/layout/process5"/>
    <dgm:cxn modelId="{CD755B36-097D-4ACA-9D68-FF245E324559}" type="presOf" srcId="{EEA56691-4A91-40D7-8A05-5D96A784CDF1}" destId="{6F6B05A3-E57A-44D1-9B11-32DB398497E5}" srcOrd="0" destOrd="0" presId="urn:microsoft.com/office/officeart/2005/8/layout/process5"/>
    <dgm:cxn modelId="{A8CCFD58-B7A4-4142-9850-0A9334338817}" type="presOf" srcId="{8880CE30-7CC8-4374-B147-04DA08023E01}" destId="{22005517-9A7E-4419-A061-59D935806793}" srcOrd="0" destOrd="0" presId="urn:microsoft.com/office/officeart/2005/8/layout/process5"/>
    <dgm:cxn modelId="{06B46575-798C-4B82-B536-AA08BCF1D0C1}" type="presOf" srcId="{7A3F4109-BA6B-4B26-96E7-BF68DD3027E7}" destId="{10271A27-53FC-4326-A44A-8FAE1E06369C}" srcOrd="0" destOrd="0" presId="urn:microsoft.com/office/officeart/2005/8/layout/process5"/>
    <dgm:cxn modelId="{439EAA45-2F56-4066-9CED-ED0A6CFA1FB4}" type="presOf" srcId="{707FDD8B-39ED-4CD0-B429-D16AA807105E}" destId="{6B912318-7BC5-45D9-B3D4-0D83E612EB45}" srcOrd="0" destOrd="0" presId="urn:microsoft.com/office/officeart/2005/8/layout/process5"/>
    <dgm:cxn modelId="{8CBBD050-1D4A-4DD3-8D0A-0B9DF2E3EFC5}" srcId="{37C4875E-51CA-4E50-84E0-DE9AEEB205CA}" destId="{6C5BE645-7F69-4A9F-B633-30768F7222CE}" srcOrd="6" destOrd="0" parTransId="{CA68FD28-AADD-4F89-BDC9-16B668BE8025}" sibTransId="{6AC6CA9A-B7C0-4695-B760-618E73CB47D1}"/>
    <dgm:cxn modelId="{B3840144-F246-4176-96C4-01D2AA842EED}" type="presOf" srcId="{D5477D3E-7887-4F25-8CEC-3C56E7A62831}" destId="{304B1B30-8516-4314-A8B1-644589CC4E60}" srcOrd="0" destOrd="0" presId="urn:microsoft.com/office/officeart/2005/8/layout/process5"/>
    <dgm:cxn modelId="{36979411-50CD-41FC-8F72-320400C812DB}" type="presOf" srcId="{259EDD7C-1A33-463A-8544-88821111486C}" destId="{6E60C414-31C6-472F-8054-0C5D80DF8491}" srcOrd="0" destOrd="0" presId="urn:microsoft.com/office/officeart/2005/8/layout/process5"/>
    <dgm:cxn modelId="{96153F3A-4210-4590-AF91-DE99A1481603}" type="presOf" srcId="{AAE5901E-21DB-417C-A3F4-072D2880B1D8}" destId="{97925320-D2C0-45E1-8C75-6F13497DA086}" srcOrd="0" destOrd="0" presId="urn:microsoft.com/office/officeart/2005/8/layout/process5"/>
    <dgm:cxn modelId="{C963315F-C987-4930-89EF-549D603A8BFA}" type="presOf" srcId="{1F2C5586-E65F-43F0-9154-D28BAE5353B2}" destId="{32D87F75-4DE4-4C31-939F-DA34293ED812}" srcOrd="1" destOrd="0" presId="urn:microsoft.com/office/officeart/2005/8/layout/process5"/>
    <dgm:cxn modelId="{51E89367-4447-4463-83C9-E12C4DF9D5F2}" type="presOf" srcId="{C2B9CCF4-12C5-4E01-9D64-49FDA1F8F72D}" destId="{F3C8D6F3-7013-44AA-B893-3DD0863247AF}" srcOrd="0" destOrd="0" presId="urn:microsoft.com/office/officeart/2005/8/layout/process5"/>
    <dgm:cxn modelId="{24FA32E3-E95B-4BD9-A461-A6670FEB2E82}" type="presOf" srcId="{C2B9CCF4-12C5-4E01-9D64-49FDA1F8F72D}" destId="{25B457D0-74AB-4F37-BFAD-5B93FB50D391}" srcOrd="1" destOrd="0" presId="urn:microsoft.com/office/officeart/2005/8/layout/process5"/>
    <dgm:cxn modelId="{013B1404-E81B-4EF1-8D4B-437EF08371D6}" srcId="{37C4875E-51CA-4E50-84E0-DE9AEEB205CA}" destId="{2F1B8014-C73A-49D2-AA48-3A56FED34557}" srcOrd="4" destOrd="0" parTransId="{A74D3759-46BE-4ACC-BF0E-76AA4C7E0A21}" sibTransId="{454C8C88-F908-4DF4-AF39-3E5DA7F71250}"/>
    <dgm:cxn modelId="{CF99AA47-C8A5-4E29-A00E-EB210D868C62}" type="presOf" srcId="{6C5BE645-7F69-4A9F-B633-30768F7222CE}" destId="{9EF3ECF4-49CC-4FAD-9FA4-B1B170B41AE5}" srcOrd="0" destOrd="0" presId="urn:microsoft.com/office/officeart/2005/8/layout/process5"/>
    <dgm:cxn modelId="{81FE5D94-AA2B-4D9A-849D-3D5CE3DF9C51}" type="presOf" srcId="{AAE5901E-21DB-417C-A3F4-072D2880B1D8}" destId="{2CA14DFC-7897-4739-BA04-F3833A3D59F7}" srcOrd="1" destOrd="0" presId="urn:microsoft.com/office/officeart/2005/8/layout/process5"/>
    <dgm:cxn modelId="{630F0BF4-5EB0-4719-8463-8BE8F239EBB3}" type="presOf" srcId="{37C4875E-51CA-4E50-84E0-DE9AEEB205CA}" destId="{A72C3A57-3E02-4E76-8139-607329EC64F6}" srcOrd="0" destOrd="0" presId="urn:microsoft.com/office/officeart/2005/8/layout/process5"/>
    <dgm:cxn modelId="{86A83F40-8C1C-483A-8721-E49EA48E7AE0}" srcId="{37C4875E-51CA-4E50-84E0-DE9AEEB205CA}" destId="{8880CE30-7CC8-4374-B147-04DA08023E01}" srcOrd="3" destOrd="0" parTransId="{5E9CE987-4651-4223-BD27-E255E4BF9C94}" sibTransId="{D5477D3E-7887-4F25-8CEC-3C56E7A62831}"/>
    <dgm:cxn modelId="{73E448F6-B4C3-4BC6-B3EF-32214138EE87}" type="presOf" srcId="{454C8C88-F908-4DF4-AF39-3E5DA7F71250}" destId="{5B66D1AA-9921-4235-9C3F-197079009C79}" srcOrd="1" destOrd="0" presId="urn:microsoft.com/office/officeart/2005/8/layout/process5"/>
    <dgm:cxn modelId="{5EA73B0B-06B5-4765-ABF8-AADE1908E8C8}" type="presOf" srcId="{88ACC5BE-56BC-4F80-B661-EB7E03B1F404}" destId="{78BAFC7C-4B52-49DF-B26A-423311098C11}" srcOrd="0" destOrd="0" presId="urn:microsoft.com/office/officeart/2005/8/layout/process5"/>
    <dgm:cxn modelId="{391F25AF-4F57-4AFE-A28D-8CA7AA38313E}" srcId="{37C4875E-51CA-4E50-84E0-DE9AEEB205CA}" destId="{707FDD8B-39ED-4CD0-B429-D16AA807105E}" srcOrd="1" destOrd="0" parTransId="{A45DDEE7-1DE7-4322-9662-50B66F52B115}" sibTransId="{AAE5901E-21DB-417C-A3F4-072D2880B1D8}"/>
    <dgm:cxn modelId="{176E1880-BB5A-4A27-86A8-40F2F8A2868B}" srcId="{37C4875E-51CA-4E50-84E0-DE9AEEB205CA}" destId="{88ACC5BE-56BC-4F80-B661-EB7E03B1F404}" srcOrd="0" destOrd="0" parTransId="{6E8B5888-6333-4ABF-9142-07CE4EB75329}" sibTransId="{1F2C5586-E65F-43F0-9154-D28BAE5353B2}"/>
    <dgm:cxn modelId="{42A4C6D7-244A-4696-A1FA-5CBF1515233D}" type="presOf" srcId="{2F1B8014-C73A-49D2-AA48-3A56FED34557}" destId="{72240C52-0B8D-46DC-BBDC-BA9D60C585BB}" srcOrd="0" destOrd="0" presId="urn:microsoft.com/office/officeart/2005/8/layout/process5"/>
    <dgm:cxn modelId="{3D686A6C-2413-402A-ABF4-E830D87F3586}" type="presOf" srcId="{1F2C5586-E65F-43F0-9154-D28BAE5353B2}" destId="{C06B678C-B22E-4C1A-948B-CEB959C88C04}" srcOrd="0" destOrd="0" presId="urn:microsoft.com/office/officeart/2005/8/layout/process5"/>
    <dgm:cxn modelId="{E08F0418-D0E1-4047-97E3-85D5B2D43D0E}" type="presParOf" srcId="{A72C3A57-3E02-4E76-8139-607329EC64F6}" destId="{78BAFC7C-4B52-49DF-B26A-423311098C11}" srcOrd="0" destOrd="0" presId="urn:microsoft.com/office/officeart/2005/8/layout/process5"/>
    <dgm:cxn modelId="{3D22E1C9-C3CB-4A64-B7C0-E68BD5140B11}" type="presParOf" srcId="{A72C3A57-3E02-4E76-8139-607329EC64F6}" destId="{C06B678C-B22E-4C1A-948B-CEB959C88C04}" srcOrd="1" destOrd="0" presId="urn:microsoft.com/office/officeart/2005/8/layout/process5"/>
    <dgm:cxn modelId="{4E26E7A2-4DE9-4F21-89A5-AFFD58F9A9D2}" type="presParOf" srcId="{C06B678C-B22E-4C1A-948B-CEB959C88C04}" destId="{32D87F75-4DE4-4C31-939F-DA34293ED812}" srcOrd="0" destOrd="0" presId="urn:microsoft.com/office/officeart/2005/8/layout/process5"/>
    <dgm:cxn modelId="{D040923B-2245-4343-88B4-7467107667B8}" type="presParOf" srcId="{A72C3A57-3E02-4E76-8139-607329EC64F6}" destId="{6B912318-7BC5-45D9-B3D4-0D83E612EB45}" srcOrd="2" destOrd="0" presId="urn:microsoft.com/office/officeart/2005/8/layout/process5"/>
    <dgm:cxn modelId="{D657500E-0D0E-4311-B871-DFE026CC8121}" type="presParOf" srcId="{A72C3A57-3E02-4E76-8139-607329EC64F6}" destId="{97925320-D2C0-45E1-8C75-6F13497DA086}" srcOrd="3" destOrd="0" presId="urn:microsoft.com/office/officeart/2005/8/layout/process5"/>
    <dgm:cxn modelId="{F54FB45A-613E-408F-BEC1-5B2B70E9A10A}" type="presParOf" srcId="{97925320-D2C0-45E1-8C75-6F13497DA086}" destId="{2CA14DFC-7897-4739-BA04-F3833A3D59F7}" srcOrd="0" destOrd="0" presId="urn:microsoft.com/office/officeart/2005/8/layout/process5"/>
    <dgm:cxn modelId="{27FC27E9-FA52-4563-AA38-3BB7FE580989}" type="presParOf" srcId="{A72C3A57-3E02-4E76-8139-607329EC64F6}" destId="{10271A27-53FC-4326-A44A-8FAE1E06369C}" srcOrd="4" destOrd="0" presId="urn:microsoft.com/office/officeart/2005/8/layout/process5"/>
    <dgm:cxn modelId="{EAF7C446-AC90-4172-B140-FCAA14E1B270}" type="presParOf" srcId="{A72C3A57-3E02-4E76-8139-607329EC64F6}" destId="{F3C8D6F3-7013-44AA-B893-3DD0863247AF}" srcOrd="5" destOrd="0" presId="urn:microsoft.com/office/officeart/2005/8/layout/process5"/>
    <dgm:cxn modelId="{0327F2E5-28E4-487A-B343-16C0EC162877}" type="presParOf" srcId="{F3C8D6F3-7013-44AA-B893-3DD0863247AF}" destId="{25B457D0-74AB-4F37-BFAD-5B93FB50D391}" srcOrd="0" destOrd="0" presId="urn:microsoft.com/office/officeart/2005/8/layout/process5"/>
    <dgm:cxn modelId="{C90BDC99-A0E1-4682-9B0E-EAEEFD22B432}" type="presParOf" srcId="{A72C3A57-3E02-4E76-8139-607329EC64F6}" destId="{22005517-9A7E-4419-A061-59D935806793}" srcOrd="6" destOrd="0" presId="urn:microsoft.com/office/officeart/2005/8/layout/process5"/>
    <dgm:cxn modelId="{C2DFB878-60D8-413C-A115-B56A27EC21ED}" type="presParOf" srcId="{A72C3A57-3E02-4E76-8139-607329EC64F6}" destId="{304B1B30-8516-4314-A8B1-644589CC4E60}" srcOrd="7" destOrd="0" presId="urn:microsoft.com/office/officeart/2005/8/layout/process5"/>
    <dgm:cxn modelId="{843174DC-2904-4D2E-B4C6-E2FED763440B}" type="presParOf" srcId="{304B1B30-8516-4314-A8B1-644589CC4E60}" destId="{A644F4F6-D6F8-4665-A042-0E54DC21B01B}" srcOrd="0" destOrd="0" presId="urn:microsoft.com/office/officeart/2005/8/layout/process5"/>
    <dgm:cxn modelId="{12DD4781-80AF-434C-81CF-0491AFEE369D}" type="presParOf" srcId="{A72C3A57-3E02-4E76-8139-607329EC64F6}" destId="{72240C52-0B8D-46DC-BBDC-BA9D60C585BB}" srcOrd="8" destOrd="0" presId="urn:microsoft.com/office/officeart/2005/8/layout/process5"/>
    <dgm:cxn modelId="{04930F2F-AE89-4ED4-A77D-B025A8A3C71F}" type="presParOf" srcId="{A72C3A57-3E02-4E76-8139-607329EC64F6}" destId="{4752B9C3-06A7-4EA0-98A4-ADE7CF3E0FC2}" srcOrd="9" destOrd="0" presId="urn:microsoft.com/office/officeart/2005/8/layout/process5"/>
    <dgm:cxn modelId="{441C7727-5B1D-418A-97C5-F70877531191}" type="presParOf" srcId="{4752B9C3-06A7-4EA0-98A4-ADE7CF3E0FC2}" destId="{5B66D1AA-9921-4235-9C3F-197079009C79}" srcOrd="0" destOrd="0" presId="urn:microsoft.com/office/officeart/2005/8/layout/process5"/>
    <dgm:cxn modelId="{E539C27A-BEAD-46EF-A7A2-2042E61C13C7}" type="presParOf" srcId="{A72C3A57-3E02-4E76-8139-607329EC64F6}" destId="{6E60C414-31C6-472F-8054-0C5D80DF8491}" srcOrd="10" destOrd="0" presId="urn:microsoft.com/office/officeart/2005/8/layout/process5"/>
    <dgm:cxn modelId="{47FE58FB-8818-4CA4-9EED-4DBA163A9DA1}" type="presParOf" srcId="{A72C3A57-3E02-4E76-8139-607329EC64F6}" destId="{6F6B05A3-E57A-44D1-9B11-32DB398497E5}" srcOrd="11" destOrd="0" presId="urn:microsoft.com/office/officeart/2005/8/layout/process5"/>
    <dgm:cxn modelId="{E15FA311-010B-4986-BB2A-448B99110692}" type="presParOf" srcId="{6F6B05A3-E57A-44D1-9B11-32DB398497E5}" destId="{7A1E1410-8966-48CB-807A-92F99133A920}" srcOrd="0" destOrd="0" presId="urn:microsoft.com/office/officeart/2005/8/layout/process5"/>
    <dgm:cxn modelId="{F318B500-48EF-4F2B-9C69-579D315C0F1F}" type="presParOf" srcId="{A72C3A57-3E02-4E76-8139-607329EC64F6}" destId="{9EF3ECF4-49CC-4FAD-9FA4-B1B170B41AE5}" srcOrd="12" destOrd="0" presId="urn:microsoft.com/office/officeart/2005/8/layout/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EC5A1C-C857-471B-89AB-26BF364E1CD0}" type="doc">
      <dgm:prSet loTypeId="urn:microsoft.com/office/officeart/2008/layout/LinedList" loCatId="hierarchy" qsTypeId="urn:microsoft.com/office/officeart/2005/8/quickstyle/simple2" qsCatId="simple" csTypeId="urn:microsoft.com/office/officeart/2005/8/colors/accent6_3" csCatId="accent6" phldr="1"/>
      <dgm:spPr/>
      <dgm:t>
        <a:bodyPr/>
        <a:lstStyle/>
        <a:p>
          <a:endParaRPr lang="fr-CH"/>
        </a:p>
      </dgm:t>
    </dgm:pt>
    <dgm:pt modelId="{850CA72D-3D3B-4ABA-ABA8-A6700212413A}">
      <dgm:prSet phldrT="[Text]"/>
      <dgm:spPr>
        <a:xfrm>
          <a:off x="3821" y="757"/>
          <a:ext cx="7692249" cy="1254233"/>
        </a:xfrm>
      </dgm:spPr>
      <dgm:t>
        <a:bodyPr/>
        <a:lstStyle/>
        <a:p>
          <a:r>
            <a:rPr lang="fr-CH" dirty="0" err="1" smtClean="0">
              <a:latin typeface="Gill Sans MT"/>
              <a:ea typeface="+mn-ea"/>
              <a:cs typeface="+mn-cs"/>
            </a:rPr>
            <a:t>Orthoptera</a:t>
          </a:r>
          <a:endParaRPr lang="fr-CH" dirty="0">
            <a:latin typeface="Gill Sans MT"/>
            <a:ea typeface="+mn-ea"/>
            <a:cs typeface="+mn-cs"/>
          </a:endParaRPr>
        </a:p>
      </dgm:t>
    </dgm:pt>
    <dgm:pt modelId="{77926E31-277D-474A-A982-99C1EDCEDF00}" type="parTrans" cxnId="{63517911-338F-4A2F-91A7-69321A7686F8}">
      <dgm:prSet/>
      <dgm:spPr/>
      <dgm:t>
        <a:bodyPr/>
        <a:lstStyle/>
        <a:p>
          <a:endParaRPr lang="fr-CH"/>
        </a:p>
      </dgm:t>
    </dgm:pt>
    <dgm:pt modelId="{A55CB56B-F6F2-43CD-834D-5A20BCC73450}" type="sibTrans" cxnId="{63517911-338F-4A2F-91A7-69321A7686F8}">
      <dgm:prSet/>
      <dgm:spPr/>
      <dgm:t>
        <a:bodyPr/>
        <a:lstStyle/>
        <a:p>
          <a:endParaRPr lang="fr-CH"/>
        </a:p>
      </dgm:t>
    </dgm:pt>
    <dgm:pt modelId="{3FCE93BB-0AB8-416A-8724-E5CC5C2779A0}">
      <dgm:prSet phldrT="[Text]" custT="1"/>
      <dgm:spPr>
        <a:xfrm>
          <a:off x="3821" y="1389107"/>
          <a:ext cx="2153492" cy="1254233"/>
        </a:xfrm>
      </dgm:spPr>
      <dgm:t>
        <a:bodyPr/>
        <a:lstStyle/>
        <a:p>
          <a:r>
            <a:rPr lang="fr-CH" sz="1600" dirty="0" err="1" smtClean="0">
              <a:latin typeface="Gill Sans MT"/>
              <a:ea typeface="+mn-ea"/>
              <a:cs typeface="+mn-cs"/>
            </a:rPr>
            <a:t>Ensifera</a:t>
          </a:r>
          <a:endParaRPr lang="fr-CH" sz="4100" dirty="0">
            <a:latin typeface="Gill Sans MT"/>
            <a:ea typeface="+mn-ea"/>
            <a:cs typeface="+mn-cs"/>
          </a:endParaRPr>
        </a:p>
      </dgm:t>
    </dgm:pt>
    <dgm:pt modelId="{D740A376-5474-4043-9198-6FE9D08D98B0}" type="parTrans" cxnId="{A67D0A61-4206-4680-ADB3-D6AD3D5EA6A0}">
      <dgm:prSet/>
      <dgm:spPr/>
      <dgm:t>
        <a:bodyPr/>
        <a:lstStyle/>
        <a:p>
          <a:endParaRPr lang="fr-CH"/>
        </a:p>
      </dgm:t>
    </dgm:pt>
    <dgm:pt modelId="{3F8BEC06-AF34-4210-AE85-B06264008E1C}" type="sibTrans" cxnId="{A67D0A61-4206-4680-ADB3-D6AD3D5EA6A0}">
      <dgm:prSet/>
      <dgm:spPr/>
      <dgm:t>
        <a:bodyPr/>
        <a:lstStyle/>
        <a:p>
          <a:endParaRPr lang="fr-CH"/>
        </a:p>
      </dgm:t>
    </dgm:pt>
    <dgm:pt modelId="{2DF4D8F2-6C0E-44DC-B0D4-672044FD99B7}">
      <dgm:prSet phldrT="[Text]" custT="1"/>
      <dgm:spPr>
        <a:xfrm>
          <a:off x="2245900" y="1389107"/>
          <a:ext cx="5450170" cy="1254233"/>
        </a:xfrm>
      </dgm:spPr>
      <dgm:t>
        <a:bodyPr/>
        <a:lstStyle/>
        <a:p>
          <a:r>
            <a:rPr lang="fr-CH" sz="1600" dirty="0" err="1" smtClean="0">
              <a:latin typeface="Gill Sans MT"/>
              <a:ea typeface="+mn-ea"/>
              <a:cs typeface="+mn-cs"/>
            </a:rPr>
            <a:t>Caelifera</a:t>
          </a:r>
          <a:endParaRPr lang="fr-CH" sz="4100" dirty="0">
            <a:latin typeface="Gill Sans MT"/>
            <a:ea typeface="+mn-ea"/>
            <a:cs typeface="+mn-cs"/>
          </a:endParaRPr>
        </a:p>
      </dgm:t>
    </dgm:pt>
    <dgm:pt modelId="{ECC1EDA0-6811-4F67-B087-1D165162E154}" type="parTrans" cxnId="{4907C574-713F-4A34-908D-977D1A0BDF92}">
      <dgm:prSet/>
      <dgm:spPr/>
      <dgm:t>
        <a:bodyPr/>
        <a:lstStyle/>
        <a:p>
          <a:endParaRPr lang="fr-CH"/>
        </a:p>
      </dgm:t>
    </dgm:pt>
    <dgm:pt modelId="{3A58B3E2-916C-4AD6-865B-DF5BF3497EC8}" type="sibTrans" cxnId="{4907C574-713F-4A34-908D-977D1A0BDF92}">
      <dgm:prSet/>
      <dgm:spPr/>
      <dgm:t>
        <a:bodyPr/>
        <a:lstStyle/>
        <a:p>
          <a:endParaRPr lang="fr-CH"/>
        </a:p>
      </dgm:t>
    </dgm:pt>
    <dgm:pt modelId="{A9E6F60D-FBE9-4AF8-BBA1-E96115BE385B}">
      <dgm:prSet custT="1"/>
      <dgm:spPr>
        <a:xfrm>
          <a:off x="2245900" y="2777457"/>
          <a:ext cx="1054599" cy="1254233"/>
        </a:xfrm>
      </dgm:spPr>
      <dgm:t>
        <a:bodyPr/>
        <a:lstStyle/>
        <a:p>
          <a:r>
            <a:rPr lang="fr-CH" sz="1100" dirty="0" err="1" smtClean="0">
              <a:latin typeface="Gill Sans MT"/>
              <a:ea typeface="+mn-ea"/>
              <a:cs typeface="+mn-cs"/>
            </a:rPr>
            <a:t>Stauroderus</a:t>
          </a:r>
          <a:r>
            <a:rPr lang="fr-CH" sz="1100" dirty="0" smtClean="0">
              <a:latin typeface="Gill Sans MT"/>
              <a:ea typeface="+mn-ea"/>
              <a:cs typeface="+mn-cs"/>
            </a:rPr>
            <a:t> </a:t>
          </a:r>
        </a:p>
        <a:p>
          <a:r>
            <a:rPr lang="fr-CH" sz="1100" dirty="0" err="1" smtClean="0">
              <a:latin typeface="Gill Sans MT"/>
              <a:ea typeface="+mn-ea"/>
              <a:cs typeface="+mn-cs"/>
            </a:rPr>
            <a:t>Scalaris</a:t>
          </a:r>
          <a:endParaRPr lang="fr-CH" sz="1100" dirty="0">
            <a:latin typeface="Gill Sans MT"/>
            <a:ea typeface="+mn-ea"/>
            <a:cs typeface="+mn-cs"/>
          </a:endParaRPr>
        </a:p>
      </dgm:t>
    </dgm:pt>
    <dgm:pt modelId="{8692366A-EBBA-4C7A-B057-CD0CEEF73F17}" type="parTrans" cxnId="{2CA707A2-8AAC-4C1F-9F29-88BD8477520E}">
      <dgm:prSet/>
      <dgm:spPr/>
      <dgm:t>
        <a:bodyPr/>
        <a:lstStyle/>
        <a:p>
          <a:endParaRPr lang="en-GB"/>
        </a:p>
      </dgm:t>
    </dgm:pt>
    <dgm:pt modelId="{1027CD3F-3858-4939-97B5-7E97FDAC238B}" type="sibTrans" cxnId="{2CA707A2-8AAC-4C1F-9F29-88BD8477520E}">
      <dgm:prSet/>
      <dgm:spPr/>
      <dgm:t>
        <a:bodyPr/>
        <a:lstStyle/>
        <a:p>
          <a:endParaRPr lang="en-GB"/>
        </a:p>
      </dgm:t>
    </dgm:pt>
    <dgm:pt modelId="{E5341D31-5F2B-4E4B-BE26-BB40D754CCD0}">
      <dgm:prSet custT="1"/>
      <dgm:spPr>
        <a:xfrm>
          <a:off x="3344793"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Biguttulus</a:t>
          </a:r>
          <a:endParaRPr lang="fr-CH" sz="1100" dirty="0">
            <a:latin typeface="Gill Sans MT"/>
            <a:ea typeface="+mn-ea"/>
            <a:cs typeface="+mn-cs"/>
          </a:endParaRPr>
        </a:p>
      </dgm:t>
    </dgm:pt>
    <dgm:pt modelId="{B29F2E6C-CE7D-45BC-9EE7-2EA56331A6CE}" type="parTrans" cxnId="{12C72143-A002-42C4-A37D-7E38EAE1B78D}">
      <dgm:prSet/>
      <dgm:spPr/>
      <dgm:t>
        <a:bodyPr/>
        <a:lstStyle/>
        <a:p>
          <a:endParaRPr lang="en-GB"/>
        </a:p>
      </dgm:t>
    </dgm:pt>
    <dgm:pt modelId="{E8261754-F398-4A11-886F-AF46ABDA9F4C}" type="sibTrans" cxnId="{12C72143-A002-42C4-A37D-7E38EAE1B78D}">
      <dgm:prSet/>
      <dgm:spPr/>
      <dgm:t>
        <a:bodyPr/>
        <a:lstStyle/>
        <a:p>
          <a:endParaRPr lang="en-GB"/>
        </a:p>
      </dgm:t>
    </dgm:pt>
    <dgm:pt modelId="{350518D5-1815-44D0-AFA2-ECB2BE96EDEC}">
      <dgm:prSet custT="1"/>
      <dgm:spPr>
        <a:xfrm>
          <a:off x="4443686"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Parallelus</a:t>
          </a:r>
          <a:endParaRPr lang="fr-CH" sz="1100" dirty="0">
            <a:latin typeface="Gill Sans MT"/>
            <a:ea typeface="+mn-ea"/>
            <a:cs typeface="+mn-cs"/>
          </a:endParaRPr>
        </a:p>
      </dgm:t>
    </dgm:pt>
    <dgm:pt modelId="{DAE4944F-ADDF-4669-A151-E8CC7894437E}" type="parTrans" cxnId="{F628F3ED-67C4-41E1-BA01-649E5F27033C}">
      <dgm:prSet/>
      <dgm:spPr/>
      <dgm:t>
        <a:bodyPr/>
        <a:lstStyle/>
        <a:p>
          <a:endParaRPr lang="en-GB"/>
        </a:p>
      </dgm:t>
    </dgm:pt>
    <dgm:pt modelId="{911966A9-556F-49DC-89EA-1999C7C1BB3A}" type="sibTrans" cxnId="{F628F3ED-67C4-41E1-BA01-649E5F27033C}">
      <dgm:prSet/>
      <dgm:spPr/>
      <dgm:t>
        <a:bodyPr/>
        <a:lstStyle/>
        <a:p>
          <a:endParaRPr lang="en-GB"/>
        </a:p>
      </dgm:t>
    </dgm:pt>
    <dgm:pt modelId="{4A3BB7AD-FDA5-471D-93EA-0960FAFC052D}">
      <dgm:prSet custT="1"/>
      <dgm:spPr>
        <a:xfrm>
          <a:off x="5542578" y="2777457"/>
          <a:ext cx="1054599" cy="1254233"/>
        </a:xfrm>
      </dgm:spPr>
      <dgm:t>
        <a:bodyPr/>
        <a:lstStyle/>
        <a:p>
          <a:r>
            <a:rPr lang="fr-CH" sz="1100" dirty="0" err="1" smtClean="0">
              <a:latin typeface="Gill Sans MT"/>
              <a:ea typeface="+mn-ea"/>
              <a:cs typeface="+mn-cs"/>
            </a:rPr>
            <a:t>Gomphocerippus</a:t>
          </a:r>
          <a:r>
            <a:rPr lang="fr-CH" sz="1100" dirty="0" smtClean="0">
              <a:latin typeface="Gill Sans MT"/>
              <a:ea typeface="+mn-ea"/>
              <a:cs typeface="+mn-cs"/>
            </a:rPr>
            <a:t> </a:t>
          </a:r>
        </a:p>
        <a:p>
          <a:r>
            <a:rPr lang="fr-CH" sz="1100" dirty="0" smtClean="0">
              <a:latin typeface="Gill Sans MT"/>
              <a:ea typeface="+mn-ea"/>
              <a:cs typeface="+mn-cs"/>
            </a:rPr>
            <a:t>Rufus</a:t>
          </a:r>
          <a:endParaRPr lang="fr-CH" sz="1100" dirty="0">
            <a:latin typeface="Gill Sans MT"/>
            <a:ea typeface="+mn-ea"/>
            <a:cs typeface="+mn-cs"/>
          </a:endParaRPr>
        </a:p>
      </dgm:t>
    </dgm:pt>
    <dgm:pt modelId="{DE0BFCF0-90C9-429A-9CB6-26A12E1102DA}" type="parTrans" cxnId="{94F9200A-ADC5-41E5-BEF9-063629A428C8}">
      <dgm:prSet/>
      <dgm:spPr/>
      <dgm:t>
        <a:bodyPr/>
        <a:lstStyle/>
        <a:p>
          <a:endParaRPr lang="en-GB"/>
        </a:p>
      </dgm:t>
    </dgm:pt>
    <dgm:pt modelId="{08A8BCB2-EB59-40D6-9320-4AD90531F48B}" type="sibTrans" cxnId="{94F9200A-ADC5-41E5-BEF9-063629A428C8}">
      <dgm:prSet/>
      <dgm:spPr/>
      <dgm:t>
        <a:bodyPr/>
        <a:lstStyle/>
        <a:p>
          <a:endParaRPr lang="en-GB"/>
        </a:p>
      </dgm:t>
    </dgm:pt>
    <dgm:pt modelId="{7C1E51CB-8075-4C1C-B5B0-543465419ADB}">
      <dgm:prSet custT="1"/>
      <dgm:spPr>
        <a:xfrm>
          <a:off x="6641471" y="2777457"/>
          <a:ext cx="1054599" cy="1254233"/>
        </a:xfrm>
      </dgm:spPr>
      <dgm:t>
        <a:bodyPr/>
        <a:lstStyle/>
        <a:p>
          <a:r>
            <a:rPr lang="fr-CH" sz="1100" dirty="0" err="1" smtClean="0">
              <a:latin typeface="Gill Sans MT"/>
              <a:ea typeface="+mn-ea"/>
              <a:cs typeface="+mn-cs"/>
            </a:rPr>
            <a:t>Stenobothrus</a:t>
          </a:r>
          <a:r>
            <a:rPr lang="fr-CH" sz="1100" dirty="0" smtClean="0">
              <a:latin typeface="Gill Sans MT"/>
              <a:ea typeface="+mn-ea"/>
              <a:cs typeface="+mn-cs"/>
            </a:rPr>
            <a:t> </a:t>
          </a:r>
        </a:p>
        <a:p>
          <a:r>
            <a:rPr lang="fr-CH" sz="1100" dirty="0" err="1" smtClean="0">
              <a:latin typeface="Gill Sans MT"/>
              <a:ea typeface="+mn-ea"/>
              <a:cs typeface="+mn-cs"/>
            </a:rPr>
            <a:t>Lineatus</a:t>
          </a:r>
          <a:endParaRPr lang="fr-CH" sz="1100" dirty="0">
            <a:latin typeface="Gill Sans MT"/>
            <a:ea typeface="+mn-ea"/>
            <a:cs typeface="+mn-cs"/>
          </a:endParaRPr>
        </a:p>
      </dgm:t>
    </dgm:pt>
    <dgm:pt modelId="{A5E658E5-2DC7-4F6A-88D8-452652B42BFA}" type="parTrans" cxnId="{B2161743-4156-4A55-BD4F-EAA005D39D99}">
      <dgm:prSet/>
      <dgm:spPr/>
      <dgm:t>
        <a:bodyPr/>
        <a:lstStyle/>
        <a:p>
          <a:endParaRPr lang="en-GB"/>
        </a:p>
      </dgm:t>
    </dgm:pt>
    <dgm:pt modelId="{3179D9F0-DAA6-41BC-B78B-EEDC11358FAA}" type="sibTrans" cxnId="{B2161743-4156-4A55-BD4F-EAA005D39D99}">
      <dgm:prSet/>
      <dgm:spPr/>
      <dgm:t>
        <a:bodyPr/>
        <a:lstStyle/>
        <a:p>
          <a:endParaRPr lang="en-GB"/>
        </a:p>
      </dgm:t>
    </dgm:pt>
    <dgm:pt modelId="{C39AAC79-3491-454A-A22D-68B9FA44C055}">
      <dgm:prSet custT="1"/>
      <dgm:spPr>
        <a:xfrm>
          <a:off x="3821" y="2777457"/>
          <a:ext cx="1054599" cy="1254233"/>
        </a:xfrm>
      </dgm:spPr>
      <dgm:t>
        <a:bodyPr/>
        <a:lstStyle/>
        <a:p>
          <a:r>
            <a:rPr lang="fr-CH" sz="1100" dirty="0" err="1" smtClean="0">
              <a:latin typeface="Gill Sans MT"/>
              <a:ea typeface="+mn-ea"/>
              <a:cs typeface="+mn-cs"/>
            </a:rPr>
            <a:t>Platycleis</a:t>
          </a:r>
          <a:r>
            <a:rPr lang="fr-CH" sz="1100" dirty="0" smtClean="0">
              <a:latin typeface="Gill Sans MT"/>
              <a:ea typeface="+mn-ea"/>
              <a:cs typeface="+mn-cs"/>
            </a:rPr>
            <a:t> </a:t>
          </a:r>
        </a:p>
        <a:p>
          <a:r>
            <a:rPr lang="fr-CH" sz="1100" dirty="0" err="1" smtClean="0">
              <a:latin typeface="Gill Sans MT"/>
              <a:ea typeface="+mn-ea"/>
              <a:cs typeface="+mn-cs"/>
            </a:rPr>
            <a:t>Albopunctata</a:t>
          </a:r>
          <a:r>
            <a:rPr lang="fr-CH" sz="1100" dirty="0" smtClean="0">
              <a:latin typeface="Gill Sans MT"/>
              <a:ea typeface="+mn-ea"/>
              <a:cs typeface="+mn-cs"/>
            </a:rPr>
            <a:t> </a:t>
          </a:r>
          <a:r>
            <a:rPr lang="fr-CH" sz="1100" dirty="0" err="1" smtClean="0">
              <a:latin typeface="Gill Sans MT"/>
              <a:ea typeface="+mn-ea"/>
              <a:cs typeface="+mn-cs"/>
            </a:rPr>
            <a:t>Albopunctata</a:t>
          </a:r>
          <a:endParaRPr lang="fr-CH" sz="1100" dirty="0">
            <a:latin typeface="Gill Sans MT"/>
            <a:ea typeface="+mn-ea"/>
            <a:cs typeface="+mn-cs"/>
          </a:endParaRPr>
        </a:p>
      </dgm:t>
    </dgm:pt>
    <dgm:pt modelId="{F74C648A-BA6A-4DFD-9789-580733917B56}" type="parTrans" cxnId="{F47395E2-2950-452A-B314-2F60581A4678}">
      <dgm:prSet/>
      <dgm:spPr/>
      <dgm:t>
        <a:bodyPr/>
        <a:lstStyle/>
        <a:p>
          <a:endParaRPr lang="en-GB"/>
        </a:p>
      </dgm:t>
    </dgm:pt>
    <dgm:pt modelId="{5F01194E-7B66-4BE1-A4D5-815B6C5FEB0D}" type="sibTrans" cxnId="{F47395E2-2950-452A-B314-2F60581A4678}">
      <dgm:prSet/>
      <dgm:spPr/>
      <dgm:t>
        <a:bodyPr/>
        <a:lstStyle/>
        <a:p>
          <a:endParaRPr lang="en-GB"/>
        </a:p>
      </dgm:t>
    </dgm:pt>
    <dgm:pt modelId="{2C3E7DD6-3E1A-460D-AB30-7787F58D933C}">
      <dgm:prSet custT="1"/>
      <dgm:spPr>
        <a:xfrm>
          <a:off x="1102714" y="2777457"/>
          <a:ext cx="1054599" cy="1254233"/>
        </a:xfrm>
      </dgm:spPr>
      <dgm:t>
        <a:bodyPr/>
        <a:lstStyle/>
        <a:p>
          <a:r>
            <a:rPr lang="fr-CH" sz="1100" dirty="0" err="1" smtClean="0">
              <a:latin typeface="Gill Sans MT"/>
              <a:ea typeface="+mn-ea"/>
              <a:cs typeface="+mn-cs"/>
            </a:rPr>
            <a:t>Roeseliana</a:t>
          </a:r>
          <a:r>
            <a:rPr lang="fr-CH" sz="1100" dirty="0" smtClean="0">
              <a:latin typeface="Gill Sans MT"/>
              <a:ea typeface="+mn-ea"/>
              <a:cs typeface="+mn-cs"/>
            </a:rPr>
            <a:t> (</a:t>
          </a:r>
          <a:r>
            <a:rPr lang="fr-CH" sz="1100" i="1" dirty="0" err="1" smtClean="0">
              <a:latin typeface="Gill Sans MT"/>
              <a:ea typeface="+mn-ea"/>
              <a:cs typeface="+mn-cs"/>
            </a:rPr>
            <a:t>Metrioptera</a:t>
          </a:r>
          <a:r>
            <a:rPr lang="fr-CH" sz="1100" dirty="0" smtClean="0">
              <a:latin typeface="Gill Sans MT"/>
              <a:ea typeface="+mn-ea"/>
              <a:cs typeface="+mn-cs"/>
            </a:rPr>
            <a:t>) </a:t>
          </a:r>
        </a:p>
        <a:p>
          <a:r>
            <a:rPr lang="fr-CH" sz="1100" dirty="0" err="1" smtClean="0">
              <a:latin typeface="Gill Sans MT"/>
              <a:ea typeface="+mn-ea"/>
              <a:cs typeface="+mn-cs"/>
            </a:rPr>
            <a:t>Roeselii</a:t>
          </a:r>
          <a:endParaRPr lang="fr-CH" sz="1100" dirty="0">
            <a:latin typeface="Gill Sans MT"/>
            <a:ea typeface="+mn-ea"/>
            <a:cs typeface="+mn-cs"/>
          </a:endParaRPr>
        </a:p>
      </dgm:t>
    </dgm:pt>
    <dgm:pt modelId="{8C8099B8-9A73-4F16-B736-55B2A3E4344B}" type="parTrans" cxnId="{263072B5-72C1-49FB-8538-4B1F91E9898E}">
      <dgm:prSet/>
      <dgm:spPr/>
      <dgm:t>
        <a:bodyPr/>
        <a:lstStyle/>
        <a:p>
          <a:endParaRPr lang="en-GB"/>
        </a:p>
      </dgm:t>
    </dgm:pt>
    <dgm:pt modelId="{61C76F5E-89EE-47ED-96DA-9F4B1C3C90DA}" type="sibTrans" cxnId="{263072B5-72C1-49FB-8538-4B1F91E9898E}">
      <dgm:prSet/>
      <dgm:spPr/>
      <dgm:t>
        <a:bodyPr/>
        <a:lstStyle/>
        <a:p>
          <a:endParaRPr lang="en-GB"/>
        </a:p>
      </dgm:t>
    </dgm:pt>
    <dgm:pt modelId="{207C0F09-C6A1-4B2C-BB77-0B15EF481E3B}" type="pres">
      <dgm:prSet presAssocID="{E6EC5A1C-C857-471B-89AB-26BF364E1CD0}" presName="vert0" presStyleCnt="0">
        <dgm:presLayoutVars>
          <dgm:dir/>
          <dgm:animOne val="branch"/>
          <dgm:animLvl val="lvl"/>
        </dgm:presLayoutVars>
      </dgm:prSet>
      <dgm:spPr/>
      <dgm:t>
        <a:bodyPr/>
        <a:lstStyle/>
        <a:p>
          <a:endParaRPr lang="fr-CH"/>
        </a:p>
      </dgm:t>
    </dgm:pt>
    <dgm:pt modelId="{2AFA7C8F-FA73-427A-AD76-12A30C293D1B}" type="pres">
      <dgm:prSet presAssocID="{850CA72D-3D3B-4ABA-ABA8-A6700212413A}" presName="thickLine" presStyleLbl="alignNode1" presStyleIdx="0" presStyleCnt="1"/>
      <dgm:spPr/>
      <dgm:t>
        <a:bodyPr/>
        <a:lstStyle/>
        <a:p>
          <a:endParaRPr lang="fr-CH"/>
        </a:p>
      </dgm:t>
    </dgm:pt>
    <dgm:pt modelId="{EFB1CAAE-B374-4C01-8436-0C2C8B5A582B}" type="pres">
      <dgm:prSet presAssocID="{850CA72D-3D3B-4ABA-ABA8-A6700212413A}" presName="horz1" presStyleCnt="0"/>
      <dgm:spPr/>
      <dgm:t>
        <a:bodyPr/>
        <a:lstStyle/>
        <a:p>
          <a:endParaRPr lang="fr-CH"/>
        </a:p>
      </dgm:t>
    </dgm:pt>
    <dgm:pt modelId="{BF44422F-5649-496B-BA59-100A1997587E}" type="pres">
      <dgm:prSet presAssocID="{850CA72D-3D3B-4ABA-ABA8-A6700212413A}" presName="tx1" presStyleLbl="revTx" presStyleIdx="0" presStyleCnt="10"/>
      <dgm:spPr/>
      <dgm:t>
        <a:bodyPr/>
        <a:lstStyle/>
        <a:p>
          <a:endParaRPr lang="fr-CH"/>
        </a:p>
      </dgm:t>
    </dgm:pt>
    <dgm:pt modelId="{C15AE96C-75BB-49AB-A843-3A7181129317}" type="pres">
      <dgm:prSet presAssocID="{850CA72D-3D3B-4ABA-ABA8-A6700212413A}" presName="vert1" presStyleCnt="0"/>
      <dgm:spPr/>
      <dgm:t>
        <a:bodyPr/>
        <a:lstStyle/>
        <a:p>
          <a:endParaRPr lang="fr-CH"/>
        </a:p>
      </dgm:t>
    </dgm:pt>
    <dgm:pt modelId="{7B0AF564-E0EE-46D4-970D-AF015736E6F6}" type="pres">
      <dgm:prSet presAssocID="{3FCE93BB-0AB8-416A-8724-E5CC5C2779A0}" presName="vertSpace2a" presStyleCnt="0"/>
      <dgm:spPr/>
      <dgm:t>
        <a:bodyPr/>
        <a:lstStyle/>
        <a:p>
          <a:endParaRPr lang="fr-CH"/>
        </a:p>
      </dgm:t>
    </dgm:pt>
    <dgm:pt modelId="{C1F227E6-80D2-4FEC-ACDF-315D0B1DB6DE}" type="pres">
      <dgm:prSet presAssocID="{3FCE93BB-0AB8-416A-8724-E5CC5C2779A0}" presName="horz2" presStyleCnt="0"/>
      <dgm:spPr/>
      <dgm:t>
        <a:bodyPr/>
        <a:lstStyle/>
        <a:p>
          <a:endParaRPr lang="fr-CH"/>
        </a:p>
      </dgm:t>
    </dgm:pt>
    <dgm:pt modelId="{C732F9EC-9211-42D1-ADA0-39728EA025E2}" type="pres">
      <dgm:prSet presAssocID="{3FCE93BB-0AB8-416A-8724-E5CC5C2779A0}" presName="horzSpace2" presStyleCnt="0"/>
      <dgm:spPr/>
      <dgm:t>
        <a:bodyPr/>
        <a:lstStyle/>
        <a:p>
          <a:endParaRPr lang="fr-CH"/>
        </a:p>
      </dgm:t>
    </dgm:pt>
    <dgm:pt modelId="{45F27DB9-FD5B-4237-9619-51A7D16F41A1}" type="pres">
      <dgm:prSet presAssocID="{3FCE93BB-0AB8-416A-8724-E5CC5C2779A0}" presName="tx2" presStyleLbl="revTx" presStyleIdx="1" presStyleCnt="10" custScaleY="43585"/>
      <dgm:spPr/>
      <dgm:t>
        <a:bodyPr/>
        <a:lstStyle/>
        <a:p>
          <a:endParaRPr lang="fr-CH"/>
        </a:p>
      </dgm:t>
    </dgm:pt>
    <dgm:pt modelId="{7F42A48D-09B2-4BD5-A3CA-72F37B0306E6}" type="pres">
      <dgm:prSet presAssocID="{3FCE93BB-0AB8-416A-8724-E5CC5C2779A0}" presName="vert2" presStyleCnt="0"/>
      <dgm:spPr/>
      <dgm:t>
        <a:bodyPr/>
        <a:lstStyle/>
        <a:p>
          <a:endParaRPr lang="fr-CH"/>
        </a:p>
      </dgm:t>
    </dgm:pt>
    <dgm:pt modelId="{4018B2D4-0EB5-41DC-A64B-265768CFA3F9}" type="pres">
      <dgm:prSet presAssocID="{C39AAC79-3491-454A-A22D-68B9FA44C055}" presName="horz3" presStyleCnt="0"/>
      <dgm:spPr/>
      <dgm:t>
        <a:bodyPr/>
        <a:lstStyle/>
        <a:p>
          <a:endParaRPr lang="fr-CH"/>
        </a:p>
      </dgm:t>
    </dgm:pt>
    <dgm:pt modelId="{E0E1850E-2069-4B0D-A0E4-E12144CDDE66}" type="pres">
      <dgm:prSet presAssocID="{C39AAC79-3491-454A-A22D-68B9FA44C055}" presName="horzSpace3" presStyleCnt="0"/>
      <dgm:spPr/>
      <dgm:t>
        <a:bodyPr/>
        <a:lstStyle/>
        <a:p>
          <a:endParaRPr lang="fr-CH"/>
        </a:p>
      </dgm:t>
    </dgm:pt>
    <dgm:pt modelId="{5ABE97FD-0E2F-4BE9-9A7E-5A351EC3BB64}" type="pres">
      <dgm:prSet presAssocID="{C39AAC79-3491-454A-A22D-68B9FA44C055}" presName="tx3" presStyleLbl="revTx" presStyleIdx="2" presStyleCnt="10" custScaleY="20655" custLinFactNeighborY="-1434"/>
      <dgm:spPr/>
      <dgm:t>
        <a:bodyPr/>
        <a:lstStyle/>
        <a:p>
          <a:endParaRPr lang="fr-CH"/>
        </a:p>
      </dgm:t>
    </dgm:pt>
    <dgm:pt modelId="{C92282F2-7DFE-433D-8B54-03CAA70EAB80}" type="pres">
      <dgm:prSet presAssocID="{C39AAC79-3491-454A-A22D-68B9FA44C055}" presName="vert3" presStyleCnt="0"/>
      <dgm:spPr/>
      <dgm:t>
        <a:bodyPr/>
        <a:lstStyle/>
        <a:p>
          <a:endParaRPr lang="fr-CH"/>
        </a:p>
      </dgm:t>
    </dgm:pt>
    <dgm:pt modelId="{10D9DE70-C903-454D-A883-FC5F0712C540}" type="pres">
      <dgm:prSet presAssocID="{5F01194E-7B66-4BE1-A4D5-815B6C5FEB0D}" presName="thinLine3" presStyleLbl="callout" presStyleIdx="0" presStyleCnt="7"/>
      <dgm:spPr/>
      <dgm:t>
        <a:bodyPr/>
        <a:lstStyle/>
        <a:p>
          <a:endParaRPr lang="fr-CH"/>
        </a:p>
      </dgm:t>
    </dgm:pt>
    <dgm:pt modelId="{134D8B45-364B-41BD-8D76-1F3CC3323246}" type="pres">
      <dgm:prSet presAssocID="{2C3E7DD6-3E1A-460D-AB30-7787F58D933C}" presName="horz3" presStyleCnt="0"/>
      <dgm:spPr/>
      <dgm:t>
        <a:bodyPr/>
        <a:lstStyle/>
        <a:p>
          <a:endParaRPr lang="fr-CH"/>
        </a:p>
      </dgm:t>
    </dgm:pt>
    <dgm:pt modelId="{D2BBDE55-04A9-4952-8C97-8E69FE580CB3}" type="pres">
      <dgm:prSet presAssocID="{2C3E7DD6-3E1A-460D-AB30-7787F58D933C}" presName="horzSpace3" presStyleCnt="0"/>
      <dgm:spPr/>
      <dgm:t>
        <a:bodyPr/>
        <a:lstStyle/>
        <a:p>
          <a:endParaRPr lang="fr-CH"/>
        </a:p>
      </dgm:t>
    </dgm:pt>
    <dgm:pt modelId="{B9EAA016-7EFB-4F07-9E38-8F1C50CEB2B5}" type="pres">
      <dgm:prSet presAssocID="{2C3E7DD6-3E1A-460D-AB30-7787F58D933C}" presName="tx3" presStyleLbl="revTx" presStyleIdx="3" presStyleCnt="10" custScaleY="21933" custLinFactNeighborY="956"/>
      <dgm:spPr/>
      <dgm:t>
        <a:bodyPr/>
        <a:lstStyle/>
        <a:p>
          <a:endParaRPr lang="fr-CH"/>
        </a:p>
      </dgm:t>
    </dgm:pt>
    <dgm:pt modelId="{FCCFDC79-ADB4-4AC2-9EBB-6BBFE21DF7CF}" type="pres">
      <dgm:prSet presAssocID="{2C3E7DD6-3E1A-460D-AB30-7787F58D933C}" presName="vert3" presStyleCnt="0"/>
      <dgm:spPr/>
      <dgm:t>
        <a:bodyPr/>
        <a:lstStyle/>
        <a:p>
          <a:endParaRPr lang="fr-CH"/>
        </a:p>
      </dgm:t>
    </dgm:pt>
    <dgm:pt modelId="{FA1AA8DC-DA1C-457D-B313-27A6FC74D13B}" type="pres">
      <dgm:prSet presAssocID="{3FCE93BB-0AB8-416A-8724-E5CC5C2779A0}" presName="thinLine2b" presStyleLbl="callout" presStyleIdx="1" presStyleCnt="7"/>
      <dgm:spPr/>
      <dgm:t>
        <a:bodyPr/>
        <a:lstStyle/>
        <a:p>
          <a:endParaRPr lang="fr-CH"/>
        </a:p>
      </dgm:t>
    </dgm:pt>
    <dgm:pt modelId="{740FB594-ACAB-40F2-B39F-F58C31DD5127}" type="pres">
      <dgm:prSet presAssocID="{3FCE93BB-0AB8-416A-8724-E5CC5C2779A0}" presName="vertSpace2b" presStyleCnt="0"/>
      <dgm:spPr/>
      <dgm:t>
        <a:bodyPr/>
        <a:lstStyle/>
        <a:p>
          <a:endParaRPr lang="fr-CH"/>
        </a:p>
      </dgm:t>
    </dgm:pt>
    <dgm:pt modelId="{7814DF68-5071-4DD7-B481-555600A13100}" type="pres">
      <dgm:prSet presAssocID="{2DF4D8F2-6C0E-44DC-B0D4-672044FD99B7}" presName="horz2" presStyleCnt="0"/>
      <dgm:spPr/>
      <dgm:t>
        <a:bodyPr/>
        <a:lstStyle/>
        <a:p>
          <a:endParaRPr lang="fr-CH"/>
        </a:p>
      </dgm:t>
    </dgm:pt>
    <dgm:pt modelId="{9DAC2395-B5AA-48B1-8DCE-FD4E10CD9879}" type="pres">
      <dgm:prSet presAssocID="{2DF4D8F2-6C0E-44DC-B0D4-672044FD99B7}" presName="horzSpace2" presStyleCnt="0"/>
      <dgm:spPr/>
      <dgm:t>
        <a:bodyPr/>
        <a:lstStyle/>
        <a:p>
          <a:endParaRPr lang="fr-CH"/>
        </a:p>
      </dgm:t>
    </dgm:pt>
    <dgm:pt modelId="{493A3840-91F7-4965-91C9-DD6E103CA8C1}" type="pres">
      <dgm:prSet presAssocID="{2DF4D8F2-6C0E-44DC-B0D4-672044FD99B7}" presName="tx2" presStyleLbl="revTx" presStyleIdx="4" presStyleCnt="10" custScaleY="104912"/>
      <dgm:spPr/>
      <dgm:t>
        <a:bodyPr/>
        <a:lstStyle/>
        <a:p>
          <a:endParaRPr lang="fr-CH"/>
        </a:p>
      </dgm:t>
    </dgm:pt>
    <dgm:pt modelId="{7D6A173E-0DCA-4633-A90C-C79C9A639FC3}" type="pres">
      <dgm:prSet presAssocID="{2DF4D8F2-6C0E-44DC-B0D4-672044FD99B7}" presName="vert2" presStyleCnt="0"/>
      <dgm:spPr/>
      <dgm:t>
        <a:bodyPr/>
        <a:lstStyle/>
        <a:p>
          <a:endParaRPr lang="fr-CH"/>
        </a:p>
      </dgm:t>
    </dgm:pt>
    <dgm:pt modelId="{F072E78D-E62B-414A-A095-241B6EAD7710}" type="pres">
      <dgm:prSet presAssocID="{A9E6F60D-FBE9-4AF8-BBA1-E96115BE385B}" presName="horz3" presStyleCnt="0"/>
      <dgm:spPr/>
      <dgm:t>
        <a:bodyPr/>
        <a:lstStyle/>
        <a:p>
          <a:endParaRPr lang="fr-CH"/>
        </a:p>
      </dgm:t>
    </dgm:pt>
    <dgm:pt modelId="{BF8CF1C8-84AF-47E9-88F3-2536E6ABB15F}" type="pres">
      <dgm:prSet presAssocID="{A9E6F60D-FBE9-4AF8-BBA1-E96115BE385B}" presName="horzSpace3" presStyleCnt="0"/>
      <dgm:spPr/>
      <dgm:t>
        <a:bodyPr/>
        <a:lstStyle/>
        <a:p>
          <a:endParaRPr lang="fr-CH"/>
        </a:p>
      </dgm:t>
    </dgm:pt>
    <dgm:pt modelId="{C75FBE86-88EE-456B-ADB6-F2476402AC30}" type="pres">
      <dgm:prSet presAssocID="{A9E6F60D-FBE9-4AF8-BBA1-E96115BE385B}" presName="tx3" presStyleLbl="revTx" presStyleIdx="5" presStyleCnt="10" custScaleY="86235" custLinFactNeighborY="-11827"/>
      <dgm:spPr/>
      <dgm:t>
        <a:bodyPr/>
        <a:lstStyle/>
        <a:p>
          <a:endParaRPr lang="fr-CH"/>
        </a:p>
      </dgm:t>
    </dgm:pt>
    <dgm:pt modelId="{7B646FB7-7268-49B7-AECB-4460CD30CC59}" type="pres">
      <dgm:prSet presAssocID="{A9E6F60D-FBE9-4AF8-BBA1-E96115BE385B}" presName="vert3" presStyleCnt="0"/>
      <dgm:spPr/>
      <dgm:t>
        <a:bodyPr/>
        <a:lstStyle/>
        <a:p>
          <a:endParaRPr lang="fr-CH"/>
        </a:p>
      </dgm:t>
    </dgm:pt>
    <dgm:pt modelId="{39A1E757-944B-460C-BFEE-AFB6A01FF2CB}" type="pres">
      <dgm:prSet presAssocID="{1027CD3F-3858-4939-97B5-7E97FDAC238B}" presName="thinLine3" presStyleLbl="callout" presStyleIdx="2" presStyleCnt="7"/>
      <dgm:spPr/>
      <dgm:t>
        <a:bodyPr/>
        <a:lstStyle/>
        <a:p>
          <a:endParaRPr lang="fr-CH"/>
        </a:p>
      </dgm:t>
    </dgm:pt>
    <dgm:pt modelId="{1C8BA9E4-842D-4D44-BC94-06F5AF50F22C}" type="pres">
      <dgm:prSet presAssocID="{E5341D31-5F2B-4E4B-BE26-BB40D754CCD0}" presName="horz3" presStyleCnt="0"/>
      <dgm:spPr/>
      <dgm:t>
        <a:bodyPr/>
        <a:lstStyle/>
        <a:p>
          <a:endParaRPr lang="fr-CH"/>
        </a:p>
      </dgm:t>
    </dgm:pt>
    <dgm:pt modelId="{D4B7F14F-E3FF-4A2E-9CC1-4F9E15F73A52}" type="pres">
      <dgm:prSet presAssocID="{E5341D31-5F2B-4E4B-BE26-BB40D754CCD0}" presName="horzSpace3" presStyleCnt="0"/>
      <dgm:spPr/>
      <dgm:t>
        <a:bodyPr/>
        <a:lstStyle/>
        <a:p>
          <a:endParaRPr lang="fr-CH"/>
        </a:p>
      </dgm:t>
    </dgm:pt>
    <dgm:pt modelId="{45283CCA-7BD9-4D41-BEB6-98525773FC82}" type="pres">
      <dgm:prSet presAssocID="{E5341D31-5F2B-4E4B-BE26-BB40D754CCD0}" presName="tx3" presStyleLbl="revTx" presStyleIdx="6" presStyleCnt="10" custLinFactNeighborY="9104"/>
      <dgm:spPr/>
      <dgm:t>
        <a:bodyPr/>
        <a:lstStyle/>
        <a:p>
          <a:endParaRPr lang="fr-CH"/>
        </a:p>
      </dgm:t>
    </dgm:pt>
    <dgm:pt modelId="{D1EE27F4-B9F8-4D9A-A334-D0C85B4227BD}" type="pres">
      <dgm:prSet presAssocID="{E5341D31-5F2B-4E4B-BE26-BB40D754CCD0}" presName="vert3" presStyleCnt="0"/>
      <dgm:spPr/>
      <dgm:t>
        <a:bodyPr/>
        <a:lstStyle/>
        <a:p>
          <a:endParaRPr lang="fr-CH"/>
        </a:p>
      </dgm:t>
    </dgm:pt>
    <dgm:pt modelId="{F40C758C-89C5-47B1-A756-2E6BF4F7A3B8}" type="pres">
      <dgm:prSet presAssocID="{E8261754-F398-4A11-886F-AF46ABDA9F4C}" presName="thinLine3" presStyleLbl="callout" presStyleIdx="3" presStyleCnt="7" custLinFactNeighborY="13656"/>
      <dgm:spPr/>
      <dgm:t>
        <a:bodyPr/>
        <a:lstStyle/>
        <a:p>
          <a:endParaRPr lang="fr-CH"/>
        </a:p>
      </dgm:t>
    </dgm:pt>
    <dgm:pt modelId="{CF50AAA3-78C7-41B0-BCAE-DABF20462D37}" type="pres">
      <dgm:prSet presAssocID="{350518D5-1815-44D0-AFA2-ECB2BE96EDEC}" presName="horz3" presStyleCnt="0"/>
      <dgm:spPr/>
      <dgm:t>
        <a:bodyPr/>
        <a:lstStyle/>
        <a:p>
          <a:endParaRPr lang="fr-CH"/>
        </a:p>
      </dgm:t>
    </dgm:pt>
    <dgm:pt modelId="{77340ABA-6E27-417D-B5BE-73FAF390AD35}" type="pres">
      <dgm:prSet presAssocID="{350518D5-1815-44D0-AFA2-ECB2BE96EDEC}" presName="horzSpace3" presStyleCnt="0"/>
      <dgm:spPr/>
      <dgm:t>
        <a:bodyPr/>
        <a:lstStyle/>
        <a:p>
          <a:endParaRPr lang="fr-CH"/>
        </a:p>
      </dgm:t>
    </dgm:pt>
    <dgm:pt modelId="{43908016-B727-4258-9B91-CC0B5B2B1688}" type="pres">
      <dgm:prSet presAssocID="{350518D5-1815-44D0-AFA2-ECB2BE96EDEC}" presName="tx3" presStyleLbl="revTx" presStyleIdx="7" presStyleCnt="10" custLinFactNeighborY="15932"/>
      <dgm:spPr/>
      <dgm:t>
        <a:bodyPr/>
        <a:lstStyle/>
        <a:p>
          <a:endParaRPr lang="fr-CH"/>
        </a:p>
      </dgm:t>
    </dgm:pt>
    <dgm:pt modelId="{5A1E12FE-6A70-440F-8DC0-09DE8D3F302E}" type="pres">
      <dgm:prSet presAssocID="{350518D5-1815-44D0-AFA2-ECB2BE96EDEC}" presName="vert3" presStyleCnt="0"/>
      <dgm:spPr/>
      <dgm:t>
        <a:bodyPr/>
        <a:lstStyle/>
        <a:p>
          <a:endParaRPr lang="fr-CH"/>
        </a:p>
      </dgm:t>
    </dgm:pt>
    <dgm:pt modelId="{C672FA41-307E-4223-8129-CB20152C1754}" type="pres">
      <dgm:prSet presAssocID="{911966A9-556F-49DC-89EA-1999C7C1BB3A}" presName="thinLine3" presStyleLbl="callout" presStyleIdx="4" presStyleCnt="7" custLinFactNeighborY="18208"/>
      <dgm:spPr/>
      <dgm:t>
        <a:bodyPr/>
        <a:lstStyle/>
        <a:p>
          <a:endParaRPr lang="fr-CH"/>
        </a:p>
      </dgm:t>
    </dgm:pt>
    <dgm:pt modelId="{0606CBAE-4F1C-42E5-8287-C850295FB6FC}" type="pres">
      <dgm:prSet presAssocID="{4A3BB7AD-FDA5-471D-93EA-0960FAFC052D}" presName="horz3" presStyleCnt="0"/>
      <dgm:spPr/>
      <dgm:t>
        <a:bodyPr/>
        <a:lstStyle/>
        <a:p>
          <a:endParaRPr lang="fr-CH"/>
        </a:p>
      </dgm:t>
    </dgm:pt>
    <dgm:pt modelId="{CACD0C47-8ECF-4DB8-A6CC-671F7DA20893}" type="pres">
      <dgm:prSet presAssocID="{4A3BB7AD-FDA5-471D-93EA-0960FAFC052D}" presName="horzSpace3" presStyleCnt="0"/>
      <dgm:spPr/>
      <dgm:t>
        <a:bodyPr/>
        <a:lstStyle/>
        <a:p>
          <a:endParaRPr lang="fr-CH"/>
        </a:p>
      </dgm:t>
    </dgm:pt>
    <dgm:pt modelId="{14633FDD-BD1E-405E-BE7F-50C04B1225CC}" type="pres">
      <dgm:prSet presAssocID="{4A3BB7AD-FDA5-471D-93EA-0960FAFC052D}" presName="tx3" presStyleLbl="revTx" presStyleIdx="8" presStyleCnt="10" custLinFactNeighborY="20484"/>
      <dgm:spPr/>
      <dgm:t>
        <a:bodyPr/>
        <a:lstStyle/>
        <a:p>
          <a:endParaRPr lang="fr-CH"/>
        </a:p>
      </dgm:t>
    </dgm:pt>
    <dgm:pt modelId="{B9472083-7D6D-470E-A319-034BA6ED5C6B}" type="pres">
      <dgm:prSet presAssocID="{4A3BB7AD-FDA5-471D-93EA-0960FAFC052D}" presName="vert3" presStyleCnt="0"/>
      <dgm:spPr/>
      <dgm:t>
        <a:bodyPr/>
        <a:lstStyle/>
        <a:p>
          <a:endParaRPr lang="fr-CH"/>
        </a:p>
      </dgm:t>
    </dgm:pt>
    <dgm:pt modelId="{570C076B-3767-4D0D-B8CF-EA95A5F6B821}" type="pres">
      <dgm:prSet presAssocID="{08A8BCB2-EB59-40D6-9320-4AD90531F48B}" presName="thinLine3" presStyleLbl="callout" presStyleIdx="5" presStyleCnt="7" custLinFactNeighborY="20484"/>
      <dgm:spPr/>
      <dgm:t>
        <a:bodyPr/>
        <a:lstStyle/>
        <a:p>
          <a:endParaRPr lang="fr-CH"/>
        </a:p>
      </dgm:t>
    </dgm:pt>
    <dgm:pt modelId="{854AE167-98F4-4315-A9DF-16606E88F5DE}" type="pres">
      <dgm:prSet presAssocID="{7C1E51CB-8075-4C1C-B5B0-543465419ADB}" presName="horz3" presStyleCnt="0"/>
      <dgm:spPr/>
      <dgm:t>
        <a:bodyPr/>
        <a:lstStyle/>
        <a:p>
          <a:endParaRPr lang="fr-CH"/>
        </a:p>
      </dgm:t>
    </dgm:pt>
    <dgm:pt modelId="{74D79836-74BC-4043-9556-A07794A38EE7}" type="pres">
      <dgm:prSet presAssocID="{7C1E51CB-8075-4C1C-B5B0-543465419ADB}" presName="horzSpace3" presStyleCnt="0"/>
      <dgm:spPr/>
      <dgm:t>
        <a:bodyPr/>
        <a:lstStyle/>
        <a:p>
          <a:endParaRPr lang="fr-CH"/>
        </a:p>
      </dgm:t>
    </dgm:pt>
    <dgm:pt modelId="{8A4FDBB1-5EEE-4C35-A47C-8F3B6A46A3D3}" type="pres">
      <dgm:prSet presAssocID="{7C1E51CB-8075-4C1C-B5B0-543465419ADB}" presName="tx3" presStyleLbl="revTx" presStyleIdx="9" presStyleCnt="10" custLinFactNeighborY="18208"/>
      <dgm:spPr/>
      <dgm:t>
        <a:bodyPr/>
        <a:lstStyle/>
        <a:p>
          <a:endParaRPr lang="fr-CH"/>
        </a:p>
      </dgm:t>
    </dgm:pt>
    <dgm:pt modelId="{C6140640-6901-4F0A-9744-22B7EB9BA457}" type="pres">
      <dgm:prSet presAssocID="{7C1E51CB-8075-4C1C-B5B0-543465419ADB}" presName="vert3" presStyleCnt="0"/>
      <dgm:spPr/>
      <dgm:t>
        <a:bodyPr/>
        <a:lstStyle/>
        <a:p>
          <a:endParaRPr lang="fr-CH"/>
        </a:p>
      </dgm:t>
    </dgm:pt>
    <dgm:pt modelId="{84EB9C38-C483-4C1F-9B94-2809F9834AF3}" type="pres">
      <dgm:prSet presAssocID="{2DF4D8F2-6C0E-44DC-B0D4-672044FD99B7}" presName="thinLine2b" presStyleLbl="callout" presStyleIdx="6" presStyleCnt="7"/>
      <dgm:spPr/>
      <dgm:t>
        <a:bodyPr/>
        <a:lstStyle/>
        <a:p>
          <a:endParaRPr lang="fr-CH"/>
        </a:p>
      </dgm:t>
    </dgm:pt>
    <dgm:pt modelId="{977CD584-1DB6-42F2-B19B-601B3ACE8090}" type="pres">
      <dgm:prSet presAssocID="{2DF4D8F2-6C0E-44DC-B0D4-672044FD99B7}" presName="vertSpace2b" presStyleCnt="0"/>
      <dgm:spPr/>
      <dgm:t>
        <a:bodyPr/>
        <a:lstStyle/>
        <a:p>
          <a:endParaRPr lang="fr-CH"/>
        </a:p>
      </dgm:t>
    </dgm:pt>
  </dgm:ptLst>
  <dgm:cxnLst>
    <dgm:cxn modelId="{10977360-B845-450E-9E00-3CEA421E4EBE}" type="presOf" srcId="{350518D5-1815-44D0-AFA2-ECB2BE96EDEC}" destId="{43908016-B727-4258-9B91-CC0B5B2B1688}" srcOrd="0" destOrd="0" presId="urn:microsoft.com/office/officeart/2008/layout/LinedList"/>
    <dgm:cxn modelId="{F628F3ED-67C4-41E1-BA01-649E5F27033C}" srcId="{2DF4D8F2-6C0E-44DC-B0D4-672044FD99B7}" destId="{350518D5-1815-44D0-AFA2-ECB2BE96EDEC}" srcOrd="2" destOrd="0" parTransId="{DAE4944F-ADDF-4669-A151-E8CC7894437E}" sibTransId="{911966A9-556F-49DC-89EA-1999C7C1BB3A}"/>
    <dgm:cxn modelId="{C9FF2EAE-ADB5-4542-82FD-33AA820B2D39}" type="presOf" srcId="{2DF4D8F2-6C0E-44DC-B0D4-672044FD99B7}" destId="{493A3840-91F7-4965-91C9-DD6E103CA8C1}" srcOrd="0" destOrd="0" presId="urn:microsoft.com/office/officeart/2008/layout/LinedList"/>
    <dgm:cxn modelId="{263072B5-72C1-49FB-8538-4B1F91E9898E}" srcId="{3FCE93BB-0AB8-416A-8724-E5CC5C2779A0}" destId="{2C3E7DD6-3E1A-460D-AB30-7787F58D933C}" srcOrd="1" destOrd="0" parTransId="{8C8099B8-9A73-4F16-B736-55B2A3E4344B}" sibTransId="{61C76F5E-89EE-47ED-96DA-9F4B1C3C90DA}"/>
    <dgm:cxn modelId="{F10F9036-EAAE-4312-B988-177B7948D38E}" type="presOf" srcId="{E6EC5A1C-C857-471B-89AB-26BF364E1CD0}" destId="{207C0F09-C6A1-4B2C-BB77-0B15EF481E3B}" srcOrd="0" destOrd="0" presId="urn:microsoft.com/office/officeart/2008/layout/LinedList"/>
    <dgm:cxn modelId="{CF124966-B417-40FC-A4DF-7F9711689F71}" type="presOf" srcId="{850CA72D-3D3B-4ABA-ABA8-A6700212413A}" destId="{BF44422F-5649-496B-BA59-100A1997587E}" srcOrd="0" destOrd="0" presId="urn:microsoft.com/office/officeart/2008/layout/LinedList"/>
    <dgm:cxn modelId="{2CA707A2-8AAC-4C1F-9F29-88BD8477520E}" srcId="{2DF4D8F2-6C0E-44DC-B0D4-672044FD99B7}" destId="{A9E6F60D-FBE9-4AF8-BBA1-E96115BE385B}" srcOrd="0" destOrd="0" parTransId="{8692366A-EBBA-4C7A-B057-CD0CEEF73F17}" sibTransId="{1027CD3F-3858-4939-97B5-7E97FDAC238B}"/>
    <dgm:cxn modelId="{94F9200A-ADC5-41E5-BEF9-063629A428C8}" srcId="{2DF4D8F2-6C0E-44DC-B0D4-672044FD99B7}" destId="{4A3BB7AD-FDA5-471D-93EA-0960FAFC052D}" srcOrd="3" destOrd="0" parTransId="{DE0BFCF0-90C9-429A-9CB6-26A12E1102DA}" sibTransId="{08A8BCB2-EB59-40D6-9320-4AD90531F48B}"/>
    <dgm:cxn modelId="{B2161743-4156-4A55-BD4F-EAA005D39D99}" srcId="{2DF4D8F2-6C0E-44DC-B0D4-672044FD99B7}" destId="{7C1E51CB-8075-4C1C-B5B0-543465419ADB}" srcOrd="4" destOrd="0" parTransId="{A5E658E5-2DC7-4F6A-88D8-452652B42BFA}" sibTransId="{3179D9F0-DAA6-41BC-B78B-EEDC11358FAA}"/>
    <dgm:cxn modelId="{52640521-5151-4912-86F2-F60F6792E522}" type="presOf" srcId="{C39AAC79-3491-454A-A22D-68B9FA44C055}" destId="{5ABE97FD-0E2F-4BE9-9A7E-5A351EC3BB64}" srcOrd="0" destOrd="0" presId="urn:microsoft.com/office/officeart/2008/layout/LinedList"/>
    <dgm:cxn modelId="{BD2D84F1-1BD8-4B50-8DF1-DF302F066337}" type="presOf" srcId="{A9E6F60D-FBE9-4AF8-BBA1-E96115BE385B}" destId="{C75FBE86-88EE-456B-ADB6-F2476402AC30}" srcOrd="0" destOrd="0" presId="urn:microsoft.com/office/officeart/2008/layout/LinedList"/>
    <dgm:cxn modelId="{12C72143-A002-42C4-A37D-7E38EAE1B78D}" srcId="{2DF4D8F2-6C0E-44DC-B0D4-672044FD99B7}" destId="{E5341D31-5F2B-4E4B-BE26-BB40D754CCD0}" srcOrd="1" destOrd="0" parTransId="{B29F2E6C-CE7D-45BC-9EE7-2EA56331A6CE}" sibTransId="{E8261754-F398-4A11-886F-AF46ABDA9F4C}"/>
    <dgm:cxn modelId="{63517911-338F-4A2F-91A7-69321A7686F8}" srcId="{E6EC5A1C-C857-471B-89AB-26BF364E1CD0}" destId="{850CA72D-3D3B-4ABA-ABA8-A6700212413A}" srcOrd="0" destOrd="0" parTransId="{77926E31-277D-474A-A982-99C1EDCEDF00}" sibTransId="{A55CB56B-F6F2-43CD-834D-5A20BCC73450}"/>
    <dgm:cxn modelId="{F47395E2-2950-452A-B314-2F60581A4678}" srcId="{3FCE93BB-0AB8-416A-8724-E5CC5C2779A0}" destId="{C39AAC79-3491-454A-A22D-68B9FA44C055}" srcOrd="0" destOrd="0" parTransId="{F74C648A-BA6A-4DFD-9789-580733917B56}" sibTransId="{5F01194E-7B66-4BE1-A4D5-815B6C5FEB0D}"/>
    <dgm:cxn modelId="{4907C574-713F-4A34-908D-977D1A0BDF92}" srcId="{850CA72D-3D3B-4ABA-ABA8-A6700212413A}" destId="{2DF4D8F2-6C0E-44DC-B0D4-672044FD99B7}" srcOrd="1" destOrd="0" parTransId="{ECC1EDA0-6811-4F67-B087-1D165162E154}" sibTransId="{3A58B3E2-916C-4AD6-865B-DF5BF3497EC8}"/>
    <dgm:cxn modelId="{A67D0A61-4206-4680-ADB3-D6AD3D5EA6A0}" srcId="{850CA72D-3D3B-4ABA-ABA8-A6700212413A}" destId="{3FCE93BB-0AB8-416A-8724-E5CC5C2779A0}" srcOrd="0" destOrd="0" parTransId="{D740A376-5474-4043-9198-6FE9D08D98B0}" sibTransId="{3F8BEC06-AF34-4210-AE85-B06264008E1C}"/>
    <dgm:cxn modelId="{5B99BDCD-F061-4FF9-BB69-2C2431A467D6}" type="presOf" srcId="{2C3E7DD6-3E1A-460D-AB30-7787F58D933C}" destId="{B9EAA016-7EFB-4F07-9E38-8F1C50CEB2B5}" srcOrd="0" destOrd="0" presId="urn:microsoft.com/office/officeart/2008/layout/LinedList"/>
    <dgm:cxn modelId="{571C86CD-C0F9-4A01-A09E-B40AEE3CCF2B}" type="presOf" srcId="{7C1E51CB-8075-4C1C-B5B0-543465419ADB}" destId="{8A4FDBB1-5EEE-4C35-A47C-8F3B6A46A3D3}" srcOrd="0" destOrd="0" presId="urn:microsoft.com/office/officeart/2008/layout/LinedList"/>
    <dgm:cxn modelId="{BB4CEAF2-FD06-4137-A0FF-CDD4B88A6BA1}" type="presOf" srcId="{E5341D31-5F2B-4E4B-BE26-BB40D754CCD0}" destId="{45283CCA-7BD9-4D41-BEB6-98525773FC82}" srcOrd="0" destOrd="0" presId="urn:microsoft.com/office/officeart/2008/layout/LinedList"/>
    <dgm:cxn modelId="{B107C384-CCFE-44CD-A3C7-055F7B2C496C}" type="presOf" srcId="{4A3BB7AD-FDA5-471D-93EA-0960FAFC052D}" destId="{14633FDD-BD1E-405E-BE7F-50C04B1225CC}" srcOrd="0" destOrd="0" presId="urn:microsoft.com/office/officeart/2008/layout/LinedList"/>
    <dgm:cxn modelId="{70A2D9D7-1933-4A04-BCE7-E6C66DD47815}" type="presOf" srcId="{3FCE93BB-0AB8-416A-8724-E5CC5C2779A0}" destId="{45F27DB9-FD5B-4237-9619-51A7D16F41A1}" srcOrd="0" destOrd="0" presId="urn:microsoft.com/office/officeart/2008/layout/LinedList"/>
    <dgm:cxn modelId="{16296554-2A99-430C-B624-6047E2EB05E0}" type="presParOf" srcId="{207C0F09-C6A1-4B2C-BB77-0B15EF481E3B}" destId="{2AFA7C8F-FA73-427A-AD76-12A30C293D1B}" srcOrd="0" destOrd="0" presId="urn:microsoft.com/office/officeart/2008/layout/LinedList"/>
    <dgm:cxn modelId="{8A466ED7-2732-4FA6-8788-33D0D1004B77}" type="presParOf" srcId="{207C0F09-C6A1-4B2C-BB77-0B15EF481E3B}" destId="{EFB1CAAE-B374-4C01-8436-0C2C8B5A582B}" srcOrd="1" destOrd="0" presId="urn:microsoft.com/office/officeart/2008/layout/LinedList"/>
    <dgm:cxn modelId="{2C59DA56-CD6E-44ED-8726-93D124486850}" type="presParOf" srcId="{EFB1CAAE-B374-4C01-8436-0C2C8B5A582B}" destId="{BF44422F-5649-496B-BA59-100A1997587E}" srcOrd="0" destOrd="0" presId="urn:microsoft.com/office/officeart/2008/layout/LinedList"/>
    <dgm:cxn modelId="{97B98B2B-9713-4B1D-B898-608B8CF78461}" type="presParOf" srcId="{EFB1CAAE-B374-4C01-8436-0C2C8B5A582B}" destId="{C15AE96C-75BB-49AB-A843-3A7181129317}" srcOrd="1" destOrd="0" presId="urn:microsoft.com/office/officeart/2008/layout/LinedList"/>
    <dgm:cxn modelId="{6C00D815-AF84-42DC-BBF0-429B7896A445}" type="presParOf" srcId="{C15AE96C-75BB-49AB-A843-3A7181129317}" destId="{7B0AF564-E0EE-46D4-970D-AF015736E6F6}" srcOrd="0" destOrd="0" presId="urn:microsoft.com/office/officeart/2008/layout/LinedList"/>
    <dgm:cxn modelId="{8C11A7CB-8D73-4798-AEA4-69931A992332}" type="presParOf" srcId="{C15AE96C-75BB-49AB-A843-3A7181129317}" destId="{C1F227E6-80D2-4FEC-ACDF-315D0B1DB6DE}" srcOrd="1" destOrd="0" presId="urn:microsoft.com/office/officeart/2008/layout/LinedList"/>
    <dgm:cxn modelId="{15B823DF-060E-4C6A-A645-B3BD06AB257E}" type="presParOf" srcId="{C1F227E6-80D2-4FEC-ACDF-315D0B1DB6DE}" destId="{C732F9EC-9211-42D1-ADA0-39728EA025E2}" srcOrd="0" destOrd="0" presId="urn:microsoft.com/office/officeart/2008/layout/LinedList"/>
    <dgm:cxn modelId="{B2B22EC5-F8E1-4834-93DF-45A8D15F4497}" type="presParOf" srcId="{C1F227E6-80D2-4FEC-ACDF-315D0B1DB6DE}" destId="{45F27DB9-FD5B-4237-9619-51A7D16F41A1}" srcOrd="1" destOrd="0" presId="urn:microsoft.com/office/officeart/2008/layout/LinedList"/>
    <dgm:cxn modelId="{ADAE7B78-688F-4E74-B416-F4F0CD7A7DA5}" type="presParOf" srcId="{C1F227E6-80D2-4FEC-ACDF-315D0B1DB6DE}" destId="{7F42A48D-09B2-4BD5-A3CA-72F37B0306E6}" srcOrd="2" destOrd="0" presId="urn:microsoft.com/office/officeart/2008/layout/LinedList"/>
    <dgm:cxn modelId="{5763DB0D-854B-44A2-A2C8-F267E048508E}" type="presParOf" srcId="{7F42A48D-09B2-4BD5-A3CA-72F37B0306E6}" destId="{4018B2D4-0EB5-41DC-A64B-265768CFA3F9}" srcOrd="0" destOrd="0" presId="urn:microsoft.com/office/officeart/2008/layout/LinedList"/>
    <dgm:cxn modelId="{4DB11158-9539-455E-AA6B-0925697CCABD}" type="presParOf" srcId="{4018B2D4-0EB5-41DC-A64B-265768CFA3F9}" destId="{E0E1850E-2069-4B0D-A0E4-E12144CDDE66}" srcOrd="0" destOrd="0" presId="urn:microsoft.com/office/officeart/2008/layout/LinedList"/>
    <dgm:cxn modelId="{1AC17811-8CB3-4FB3-8D4A-74065F18F367}" type="presParOf" srcId="{4018B2D4-0EB5-41DC-A64B-265768CFA3F9}" destId="{5ABE97FD-0E2F-4BE9-9A7E-5A351EC3BB64}" srcOrd="1" destOrd="0" presId="urn:microsoft.com/office/officeart/2008/layout/LinedList"/>
    <dgm:cxn modelId="{2464F553-5A65-49B6-8FB1-66124CFE07AC}" type="presParOf" srcId="{4018B2D4-0EB5-41DC-A64B-265768CFA3F9}" destId="{C92282F2-7DFE-433D-8B54-03CAA70EAB80}" srcOrd="2" destOrd="0" presId="urn:microsoft.com/office/officeart/2008/layout/LinedList"/>
    <dgm:cxn modelId="{08A3B9B5-B1C0-41A2-8147-9760EC3D691F}" type="presParOf" srcId="{7F42A48D-09B2-4BD5-A3CA-72F37B0306E6}" destId="{10D9DE70-C903-454D-A883-FC5F0712C540}" srcOrd="1" destOrd="0" presId="urn:microsoft.com/office/officeart/2008/layout/LinedList"/>
    <dgm:cxn modelId="{47A3BB3D-DCED-4E56-B1C8-C2C057C45CC8}" type="presParOf" srcId="{7F42A48D-09B2-4BD5-A3CA-72F37B0306E6}" destId="{134D8B45-364B-41BD-8D76-1F3CC3323246}" srcOrd="2" destOrd="0" presId="urn:microsoft.com/office/officeart/2008/layout/LinedList"/>
    <dgm:cxn modelId="{3003D6C0-1276-42EF-91EA-E6605351C587}" type="presParOf" srcId="{134D8B45-364B-41BD-8D76-1F3CC3323246}" destId="{D2BBDE55-04A9-4952-8C97-8E69FE580CB3}" srcOrd="0" destOrd="0" presId="urn:microsoft.com/office/officeart/2008/layout/LinedList"/>
    <dgm:cxn modelId="{8AB1C301-24F2-44CD-BD52-5153F2EC7377}" type="presParOf" srcId="{134D8B45-364B-41BD-8D76-1F3CC3323246}" destId="{B9EAA016-7EFB-4F07-9E38-8F1C50CEB2B5}" srcOrd="1" destOrd="0" presId="urn:microsoft.com/office/officeart/2008/layout/LinedList"/>
    <dgm:cxn modelId="{316060CE-8C52-4B82-A43A-181A2F2D0EF6}" type="presParOf" srcId="{134D8B45-364B-41BD-8D76-1F3CC3323246}" destId="{FCCFDC79-ADB4-4AC2-9EBB-6BBFE21DF7CF}" srcOrd="2" destOrd="0" presId="urn:microsoft.com/office/officeart/2008/layout/LinedList"/>
    <dgm:cxn modelId="{C188302C-2A88-463E-8781-70E23F6BD78F}" type="presParOf" srcId="{C15AE96C-75BB-49AB-A843-3A7181129317}" destId="{FA1AA8DC-DA1C-457D-B313-27A6FC74D13B}" srcOrd="2" destOrd="0" presId="urn:microsoft.com/office/officeart/2008/layout/LinedList"/>
    <dgm:cxn modelId="{32BA38DF-3D55-44AA-88D4-AFA3EDBF9259}" type="presParOf" srcId="{C15AE96C-75BB-49AB-A843-3A7181129317}" destId="{740FB594-ACAB-40F2-B39F-F58C31DD5127}" srcOrd="3" destOrd="0" presId="urn:microsoft.com/office/officeart/2008/layout/LinedList"/>
    <dgm:cxn modelId="{7DBF0E19-446E-4AB1-9052-DDA34F0A9562}" type="presParOf" srcId="{C15AE96C-75BB-49AB-A843-3A7181129317}" destId="{7814DF68-5071-4DD7-B481-555600A13100}" srcOrd="4" destOrd="0" presId="urn:microsoft.com/office/officeart/2008/layout/LinedList"/>
    <dgm:cxn modelId="{463D6F9C-CE3F-4B5D-9882-62DFBAAFFCFE}" type="presParOf" srcId="{7814DF68-5071-4DD7-B481-555600A13100}" destId="{9DAC2395-B5AA-48B1-8DCE-FD4E10CD9879}" srcOrd="0" destOrd="0" presId="urn:microsoft.com/office/officeart/2008/layout/LinedList"/>
    <dgm:cxn modelId="{22C21356-AAFC-49F4-BD7E-6CFEAD1C16B6}" type="presParOf" srcId="{7814DF68-5071-4DD7-B481-555600A13100}" destId="{493A3840-91F7-4965-91C9-DD6E103CA8C1}" srcOrd="1" destOrd="0" presId="urn:microsoft.com/office/officeart/2008/layout/LinedList"/>
    <dgm:cxn modelId="{96741838-A33F-452B-A536-7FC5F8737636}" type="presParOf" srcId="{7814DF68-5071-4DD7-B481-555600A13100}" destId="{7D6A173E-0DCA-4633-A90C-C79C9A639FC3}" srcOrd="2" destOrd="0" presId="urn:microsoft.com/office/officeart/2008/layout/LinedList"/>
    <dgm:cxn modelId="{46DA98F6-476D-481B-96F8-78112D9D5467}" type="presParOf" srcId="{7D6A173E-0DCA-4633-A90C-C79C9A639FC3}" destId="{F072E78D-E62B-414A-A095-241B6EAD7710}" srcOrd="0" destOrd="0" presId="urn:microsoft.com/office/officeart/2008/layout/LinedList"/>
    <dgm:cxn modelId="{88648343-672C-4D44-9C99-4521EABDF285}" type="presParOf" srcId="{F072E78D-E62B-414A-A095-241B6EAD7710}" destId="{BF8CF1C8-84AF-47E9-88F3-2536E6ABB15F}" srcOrd="0" destOrd="0" presId="urn:microsoft.com/office/officeart/2008/layout/LinedList"/>
    <dgm:cxn modelId="{B2165FFF-0258-4B2D-A34B-E6AB4C97A6A7}" type="presParOf" srcId="{F072E78D-E62B-414A-A095-241B6EAD7710}" destId="{C75FBE86-88EE-456B-ADB6-F2476402AC30}" srcOrd="1" destOrd="0" presId="urn:microsoft.com/office/officeart/2008/layout/LinedList"/>
    <dgm:cxn modelId="{FFE6F253-EA3E-424E-BEC7-8402CAC56BF7}" type="presParOf" srcId="{F072E78D-E62B-414A-A095-241B6EAD7710}" destId="{7B646FB7-7268-49B7-AECB-4460CD30CC59}" srcOrd="2" destOrd="0" presId="urn:microsoft.com/office/officeart/2008/layout/LinedList"/>
    <dgm:cxn modelId="{4119FFA0-000F-4B29-9677-418232362CF9}" type="presParOf" srcId="{7D6A173E-0DCA-4633-A90C-C79C9A639FC3}" destId="{39A1E757-944B-460C-BFEE-AFB6A01FF2CB}" srcOrd="1" destOrd="0" presId="urn:microsoft.com/office/officeart/2008/layout/LinedList"/>
    <dgm:cxn modelId="{0148C501-B469-4C4C-B576-1E573FE9A0C9}" type="presParOf" srcId="{7D6A173E-0DCA-4633-A90C-C79C9A639FC3}" destId="{1C8BA9E4-842D-4D44-BC94-06F5AF50F22C}" srcOrd="2" destOrd="0" presId="urn:microsoft.com/office/officeart/2008/layout/LinedList"/>
    <dgm:cxn modelId="{4D2D0EB0-69D6-4321-9A00-4F35C4ABB93B}" type="presParOf" srcId="{1C8BA9E4-842D-4D44-BC94-06F5AF50F22C}" destId="{D4B7F14F-E3FF-4A2E-9CC1-4F9E15F73A52}" srcOrd="0" destOrd="0" presId="urn:microsoft.com/office/officeart/2008/layout/LinedList"/>
    <dgm:cxn modelId="{968D95D7-C892-4F54-A14B-789AEF992B92}" type="presParOf" srcId="{1C8BA9E4-842D-4D44-BC94-06F5AF50F22C}" destId="{45283CCA-7BD9-4D41-BEB6-98525773FC82}" srcOrd="1" destOrd="0" presId="urn:microsoft.com/office/officeart/2008/layout/LinedList"/>
    <dgm:cxn modelId="{1E0EAEA3-F3F4-4719-80C1-79816B58110C}" type="presParOf" srcId="{1C8BA9E4-842D-4D44-BC94-06F5AF50F22C}" destId="{D1EE27F4-B9F8-4D9A-A334-D0C85B4227BD}" srcOrd="2" destOrd="0" presId="urn:microsoft.com/office/officeart/2008/layout/LinedList"/>
    <dgm:cxn modelId="{1F4EC401-46F2-4A3C-9938-E7522237D8BD}" type="presParOf" srcId="{7D6A173E-0DCA-4633-A90C-C79C9A639FC3}" destId="{F40C758C-89C5-47B1-A756-2E6BF4F7A3B8}" srcOrd="3" destOrd="0" presId="urn:microsoft.com/office/officeart/2008/layout/LinedList"/>
    <dgm:cxn modelId="{A8B27AFD-4A54-43FA-B3ED-986767F44403}" type="presParOf" srcId="{7D6A173E-0DCA-4633-A90C-C79C9A639FC3}" destId="{CF50AAA3-78C7-41B0-BCAE-DABF20462D37}" srcOrd="4" destOrd="0" presId="urn:microsoft.com/office/officeart/2008/layout/LinedList"/>
    <dgm:cxn modelId="{38339CF5-E190-4030-A6D9-D266198D46ED}" type="presParOf" srcId="{CF50AAA3-78C7-41B0-BCAE-DABF20462D37}" destId="{77340ABA-6E27-417D-B5BE-73FAF390AD35}" srcOrd="0" destOrd="0" presId="urn:microsoft.com/office/officeart/2008/layout/LinedList"/>
    <dgm:cxn modelId="{13496CCC-58CC-46F6-BA71-CF90E26E4B14}" type="presParOf" srcId="{CF50AAA3-78C7-41B0-BCAE-DABF20462D37}" destId="{43908016-B727-4258-9B91-CC0B5B2B1688}" srcOrd="1" destOrd="0" presId="urn:microsoft.com/office/officeart/2008/layout/LinedList"/>
    <dgm:cxn modelId="{DB43C2C5-A2C4-43CC-BC7E-8179A2EADEAE}" type="presParOf" srcId="{CF50AAA3-78C7-41B0-BCAE-DABF20462D37}" destId="{5A1E12FE-6A70-440F-8DC0-09DE8D3F302E}" srcOrd="2" destOrd="0" presId="urn:microsoft.com/office/officeart/2008/layout/LinedList"/>
    <dgm:cxn modelId="{AA29BA33-C628-4A90-BF77-12FA60C6D235}" type="presParOf" srcId="{7D6A173E-0DCA-4633-A90C-C79C9A639FC3}" destId="{C672FA41-307E-4223-8129-CB20152C1754}" srcOrd="5" destOrd="0" presId="urn:microsoft.com/office/officeart/2008/layout/LinedList"/>
    <dgm:cxn modelId="{4B0B7CD9-B429-4278-A149-215BED8F4759}" type="presParOf" srcId="{7D6A173E-0DCA-4633-A90C-C79C9A639FC3}" destId="{0606CBAE-4F1C-42E5-8287-C850295FB6FC}" srcOrd="6" destOrd="0" presId="urn:microsoft.com/office/officeart/2008/layout/LinedList"/>
    <dgm:cxn modelId="{06E41843-91E8-4EF9-9E6F-E0A1543F7760}" type="presParOf" srcId="{0606CBAE-4F1C-42E5-8287-C850295FB6FC}" destId="{CACD0C47-8ECF-4DB8-A6CC-671F7DA20893}" srcOrd="0" destOrd="0" presId="urn:microsoft.com/office/officeart/2008/layout/LinedList"/>
    <dgm:cxn modelId="{C6F17849-5012-4377-A2C6-3C15CC0C4D77}" type="presParOf" srcId="{0606CBAE-4F1C-42E5-8287-C850295FB6FC}" destId="{14633FDD-BD1E-405E-BE7F-50C04B1225CC}" srcOrd="1" destOrd="0" presId="urn:microsoft.com/office/officeart/2008/layout/LinedList"/>
    <dgm:cxn modelId="{15803B2D-7E23-42C9-BC1A-AD9AC19719D2}" type="presParOf" srcId="{0606CBAE-4F1C-42E5-8287-C850295FB6FC}" destId="{B9472083-7D6D-470E-A319-034BA6ED5C6B}" srcOrd="2" destOrd="0" presId="urn:microsoft.com/office/officeart/2008/layout/LinedList"/>
    <dgm:cxn modelId="{E4C2D7AA-15AA-49D8-9A2F-025311C426D1}" type="presParOf" srcId="{7D6A173E-0DCA-4633-A90C-C79C9A639FC3}" destId="{570C076B-3767-4D0D-B8CF-EA95A5F6B821}" srcOrd="7" destOrd="0" presId="urn:microsoft.com/office/officeart/2008/layout/LinedList"/>
    <dgm:cxn modelId="{65E7379A-004F-4C40-B2E3-D3FECA7C6B62}" type="presParOf" srcId="{7D6A173E-0DCA-4633-A90C-C79C9A639FC3}" destId="{854AE167-98F4-4315-A9DF-16606E88F5DE}" srcOrd="8" destOrd="0" presId="urn:microsoft.com/office/officeart/2008/layout/LinedList"/>
    <dgm:cxn modelId="{D762FF90-1EDB-486A-8626-C9B5304A011E}" type="presParOf" srcId="{854AE167-98F4-4315-A9DF-16606E88F5DE}" destId="{74D79836-74BC-4043-9556-A07794A38EE7}" srcOrd="0" destOrd="0" presId="urn:microsoft.com/office/officeart/2008/layout/LinedList"/>
    <dgm:cxn modelId="{5AB107F9-5360-40F7-B895-E007B3C71918}" type="presParOf" srcId="{854AE167-98F4-4315-A9DF-16606E88F5DE}" destId="{8A4FDBB1-5EEE-4C35-A47C-8F3B6A46A3D3}" srcOrd="1" destOrd="0" presId="urn:microsoft.com/office/officeart/2008/layout/LinedList"/>
    <dgm:cxn modelId="{757CBD83-3D05-4F8D-9E21-03065324E944}" type="presParOf" srcId="{854AE167-98F4-4315-A9DF-16606E88F5DE}" destId="{C6140640-6901-4F0A-9744-22B7EB9BA457}" srcOrd="2" destOrd="0" presId="urn:microsoft.com/office/officeart/2008/layout/LinedList"/>
    <dgm:cxn modelId="{0CAFE83D-755E-4A34-8B70-0BD8B210353E}" type="presParOf" srcId="{C15AE96C-75BB-49AB-A843-3A7181129317}" destId="{84EB9C38-C483-4C1F-9B94-2809F9834AF3}" srcOrd="5" destOrd="0" presId="urn:microsoft.com/office/officeart/2008/layout/LinedList"/>
    <dgm:cxn modelId="{91D56ACF-7164-437E-B621-741E8D1625B4}" type="presParOf" srcId="{C15AE96C-75BB-49AB-A843-3A7181129317}" destId="{977CD584-1DB6-42F2-B19B-601B3ACE8090}" srcOrd="6" destOrd="0" presId="urn:microsoft.com/office/officeart/2008/layout/Lined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BAFC7C-4B52-49DF-B26A-423311098C11}">
      <dsp:nvSpPr>
        <dsp:cNvPr id="0" name=""/>
        <dsp:cNvSpPr/>
      </dsp:nvSpPr>
      <dsp:spPr>
        <a:xfrm>
          <a:off x="2431" y="421264"/>
          <a:ext cx="1063300" cy="637980"/>
        </a:xfrm>
        <a:prstGeom prst="roundRect">
          <a:avLst>
            <a:gd name="adj" fmla="val 10000"/>
          </a:avLst>
        </a:prstGeom>
        <a:solidFill>
          <a:schemeClr val="accent2">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Audio file</a:t>
          </a:r>
        </a:p>
      </dsp:txBody>
      <dsp:txXfrm>
        <a:off x="21117" y="439950"/>
        <a:ext cx="1025928" cy="600608"/>
      </dsp:txXfrm>
    </dsp:sp>
    <dsp:sp modelId="{C06B678C-B22E-4C1A-948B-CEB959C88C04}">
      <dsp:nvSpPr>
        <dsp:cNvPr id="0" name=""/>
        <dsp:cNvSpPr/>
      </dsp:nvSpPr>
      <dsp:spPr>
        <a:xfrm>
          <a:off x="115930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1159302" y="661145"/>
        <a:ext cx="157793" cy="158218"/>
      </dsp:txXfrm>
    </dsp:sp>
    <dsp:sp modelId="{6B912318-7BC5-45D9-B3D4-0D83E612EB45}">
      <dsp:nvSpPr>
        <dsp:cNvPr id="0" name=""/>
        <dsp:cNvSpPr/>
      </dsp:nvSpPr>
      <dsp:spPr>
        <a:xfrm>
          <a:off x="1491052" y="421264"/>
          <a:ext cx="1063300" cy="637980"/>
        </a:xfrm>
        <a:prstGeom prst="roundRect">
          <a:avLst>
            <a:gd name="adj" fmla="val 10000"/>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Zero removal</a:t>
          </a:r>
        </a:p>
      </dsp:txBody>
      <dsp:txXfrm>
        <a:off x="1509738" y="439950"/>
        <a:ext cx="1025928" cy="600608"/>
      </dsp:txXfrm>
    </dsp:sp>
    <dsp:sp modelId="{97925320-D2C0-45E1-8C75-6F13497DA086}">
      <dsp:nvSpPr>
        <dsp:cNvPr id="0" name=""/>
        <dsp:cNvSpPr/>
      </dsp:nvSpPr>
      <dsp:spPr>
        <a:xfrm>
          <a:off x="264792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2647922" y="661145"/>
        <a:ext cx="157793" cy="158218"/>
      </dsp:txXfrm>
    </dsp:sp>
    <dsp:sp modelId="{10271A27-53FC-4326-A44A-8FAE1E06369C}">
      <dsp:nvSpPr>
        <dsp:cNvPr id="0" name=""/>
        <dsp:cNvSpPr/>
      </dsp:nvSpPr>
      <dsp:spPr>
        <a:xfrm>
          <a:off x="297967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Resampling to 44.1 kHz</a:t>
          </a:r>
        </a:p>
      </dsp:txBody>
      <dsp:txXfrm>
        <a:off x="2998358" y="439950"/>
        <a:ext cx="1025928" cy="600608"/>
      </dsp:txXfrm>
    </dsp:sp>
    <dsp:sp modelId="{F3C8D6F3-7013-44AA-B893-3DD0863247AF}">
      <dsp:nvSpPr>
        <dsp:cNvPr id="0" name=""/>
        <dsp:cNvSpPr/>
      </dsp:nvSpPr>
      <dsp:spPr>
        <a:xfrm>
          <a:off x="4136543"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4136543" y="661145"/>
        <a:ext cx="157793" cy="158218"/>
      </dsp:txXfrm>
    </dsp:sp>
    <dsp:sp modelId="{22005517-9A7E-4419-A061-59D935806793}">
      <dsp:nvSpPr>
        <dsp:cNvPr id="0" name=""/>
        <dsp:cNvSpPr/>
      </dsp:nvSpPr>
      <dsp:spPr>
        <a:xfrm>
          <a:off x="446829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Mono channel selection</a:t>
          </a:r>
        </a:p>
      </dsp:txBody>
      <dsp:txXfrm>
        <a:off x="4486978" y="439950"/>
        <a:ext cx="1025928" cy="600608"/>
      </dsp:txXfrm>
    </dsp:sp>
    <dsp:sp modelId="{304B1B30-8516-4314-A8B1-644589CC4E60}">
      <dsp:nvSpPr>
        <dsp:cNvPr id="0" name=""/>
        <dsp:cNvSpPr/>
      </dsp:nvSpPr>
      <dsp:spPr>
        <a:xfrm rot="5400000">
          <a:off x="4887233" y="113367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5400000">
        <a:off x="4920834" y="1152814"/>
        <a:ext cx="158218" cy="157793"/>
      </dsp:txXfrm>
    </dsp:sp>
    <dsp:sp modelId="{72240C52-0B8D-46DC-BBDC-BA9D60C585BB}">
      <dsp:nvSpPr>
        <dsp:cNvPr id="0" name=""/>
        <dsp:cNvSpPr/>
      </dsp:nvSpPr>
      <dsp:spPr>
        <a:xfrm>
          <a:off x="446829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Mean removal</a:t>
          </a:r>
        </a:p>
      </dsp:txBody>
      <dsp:txXfrm>
        <a:off x="4486978" y="1503251"/>
        <a:ext cx="1025928" cy="600608"/>
      </dsp:txXfrm>
    </dsp:sp>
    <dsp:sp modelId="{4752B9C3-06A7-4EA0-98A4-ADE7CF3E0FC2}">
      <dsp:nvSpPr>
        <dsp:cNvPr id="0" name=""/>
        <dsp:cNvSpPr/>
      </dsp:nvSpPr>
      <dsp:spPr>
        <a:xfrm rot="10800000">
          <a:off x="414930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4216928" y="1724445"/>
        <a:ext cx="157793" cy="158218"/>
      </dsp:txXfrm>
    </dsp:sp>
    <dsp:sp modelId="{6E60C414-31C6-472F-8054-0C5D80DF8491}">
      <dsp:nvSpPr>
        <dsp:cNvPr id="0" name=""/>
        <dsp:cNvSpPr/>
      </dsp:nvSpPr>
      <dsp:spPr>
        <a:xfrm>
          <a:off x="297967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Normalization [-1 ; 1]</a:t>
          </a:r>
        </a:p>
      </dsp:txBody>
      <dsp:txXfrm>
        <a:off x="2998358" y="1503251"/>
        <a:ext cx="1025928" cy="600608"/>
      </dsp:txXfrm>
    </dsp:sp>
    <dsp:sp modelId="{6F6B05A3-E57A-44D1-9B11-32DB398497E5}">
      <dsp:nvSpPr>
        <dsp:cNvPr id="0" name=""/>
        <dsp:cNvSpPr/>
      </dsp:nvSpPr>
      <dsp:spPr>
        <a:xfrm rot="10800000">
          <a:off x="266068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2728308" y="1724445"/>
        <a:ext cx="157793" cy="158218"/>
      </dsp:txXfrm>
    </dsp:sp>
    <dsp:sp modelId="{9EF3ECF4-49CC-4FAD-9FA4-B1B170B41AE5}">
      <dsp:nvSpPr>
        <dsp:cNvPr id="0" name=""/>
        <dsp:cNvSpPr/>
      </dsp:nvSpPr>
      <dsp:spPr>
        <a:xfrm>
          <a:off x="1491052" y="1484565"/>
          <a:ext cx="1063300" cy="637980"/>
        </a:xfrm>
        <a:prstGeom prst="roundRect">
          <a:avLst>
            <a:gd name="adj" fmla="val 10000"/>
          </a:avLst>
        </a:prstGeom>
        <a:solidFill>
          <a:schemeClr val="accent3">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Features extraction</a:t>
          </a:r>
        </a:p>
      </dsp:txBody>
      <dsp:txXfrm>
        <a:off x="1509738" y="1503251"/>
        <a:ext cx="1025928" cy="6006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A7C8F-FA73-427A-AD76-12A30C293D1B}">
      <dsp:nvSpPr>
        <dsp:cNvPr id="0" name=""/>
        <dsp:cNvSpPr/>
      </dsp:nvSpPr>
      <dsp:spPr>
        <a:xfrm>
          <a:off x="0" y="1627"/>
          <a:ext cx="5724524" cy="0"/>
        </a:xfrm>
        <a:prstGeom prst="line">
          <a:avLst/>
        </a:prstGeom>
        <a:solidFill>
          <a:schemeClr val="accent6">
            <a:shade val="80000"/>
            <a:hueOff val="0"/>
            <a:satOff val="0"/>
            <a:lumOff val="0"/>
            <a:alphaOff val="0"/>
          </a:schemeClr>
        </a:solidFill>
        <a:ln w="25400" cap="flat" cmpd="sng" algn="ctr">
          <a:solidFill>
            <a:schemeClr val="accent6">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BF44422F-5649-496B-BA59-100A1997587E}">
      <dsp:nvSpPr>
        <dsp:cNvPr id="0" name=""/>
        <dsp:cNvSpPr/>
      </dsp:nvSpPr>
      <dsp:spPr>
        <a:xfrm>
          <a:off x="0" y="1627"/>
          <a:ext cx="1144905" cy="33304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Orthoptera</a:t>
          </a:r>
          <a:endParaRPr lang="fr-CH" sz="1600" kern="1200" dirty="0">
            <a:latin typeface="Gill Sans MT"/>
            <a:ea typeface="+mn-ea"/>
            <a:cs typeface="+mn-cs"/>
          </a:endParaRPr>
        </a:p>
      </dsp:txBody>
      <dsp:txXfrm>
        <a:off x="0" y="1627"/>
        <a:ext cx="1144905" cy="3330494"/>
      </dsp:txXfrm>
    </dsp:sp>
    <dsp:sp modelId="{45F27DB9-FD5B-4237-9619-51A7D16F41A1}">
      <dsp:nvSpPr>
        <dsp:cNvPr id="0" name=""/>
        <dsp:cNvSpPr/>
      </dsp:nvSpPr>
      <dsp:spPr>
        <a:xfrm>
          <a:off x="1230772" y="103429"/>
          <a:ext cx="2203942" cy="887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Ensifera</a:t>
          </a:r>
          <a:endParaRPr lang="fr-CH" sz="4100" kern="1200" dirty="0">
            <a:latin typeface="Gill Sans MT"/>
            <a:ea typeface="+mn-ea"/>
            <a:cs typeface="+mn-cs"/>
          </a:endParaRPr>
        </a:p>
      </dsp:txBody>
      <dsp:txXfrm>
        <a:off x="1230772" y="103429"/>
        <a:ext cx="2203942" cy="887401"/>
      </dsp:txXfrm>
    </dsp:sp>
    <dsp:sp modelId="{5ABE97FD-0E2F-4BE9-9A7E-5A351EC3BB64}">
      <dsp:nvSpPr>
        <dsp:cNvPr id="0" name=""/>
        <dsp:cNvSpPr/>
      </dsp:nvSpPr>
      <dsp:spPr>
        <a:xfrm>
          <a:off x="3520582" y="74232"/>
          <a:ext cx="2203942" cy="420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Platycleis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Albopunctata</a:t>
          </a:r>
          <a:r>
            <a:rPr lang="fr-CH" sz="1100" kern="1200" dirty="0" smtClean="0">
              <a:latin typeface="Gill Sans MT"/>
              <a:ea typeface="+mn-ea"/>
              <a:cs typeface="+mn-cs"/>
            </a:rPr>
            <a:t> </a:t>
          </a:r>
          <a:r>
            <a:rPr lang="fr-CH" sz="1100" kern="1200" dirty="0" err="1" smtClean="0">
              <a:latin typeface="Gill Sans MT"/>
              <a:ea typeface="+mn-ea"/>
              <a:cs typeface="+mn-cs"/>
            </a:rPr>
            <a:t>Albopunctata</a:t>
          </a:r>
          <a:endParaRPr lang="fr-CH" sz="1100" kern="1200" dirty="0">
            <a:latin typeface="Gill Sans MT"/>
            <a:ea typeface="+mn-ea"/>
            <a:cs typeface="+mn-cs"/>
          </a:endParaRPr>
        </a:p>
      </dsp:txBody>
      <dsp:txXfrm>
        <a:off x="3520582" y="74232"/>
        <a:ext cx="2203942" cy="420540"/>
      </dsp:txXfrm>
    </dsp:sp>
    <dsp:sp modelId="{10D9DE70-C903-454D-A883-FC5F0712C540}">
      <dsp:nvSpPr>
        <dsp:cNvPr id="0" name=""/>
        <dsp:cNvSpPr/>
      </dsp:nvSpPr>
      <dsp:spPr>
        <a:xfrm>
          <a:off x="3434714" y="523969"/>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B9EAA016-7EFB-4F07-9E38-8F1C50CEB2B5}">
      <dsp:nvSpPr>
        <dsp:cNvPr id="0" name=""/>
        <dsp:cNvSpPr/>
      </dsp:nvSpPr>
      <dsp:spPr>
        <a:xfrm>
          <a:off x="3520582" y="543434"/>
          <a:ext cx="2203942" cy="4465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Roeseliana</a:t>
          </a:r>
          <a:r>
            <a:rPr lang="fr-CH" sz="1100" kern="1200" dirty="0" smtClean="0">
              <a:latin typeface="Gill Sans MT"/>
              <a:ea typeface="+mn-ea"/>
              <a:cs typeface="+mn-cs"/>
            </a:rPr>
            <a:t> (</a:t>
          </a:r>
          <a:r>
            <a:rPr lang="fr-CH" sz="1100" i="1" kern="1200" dirty="0" err="1" smtClean="0">
              <a:latin typeface="Gill Sans MT"/>
              <a:ea typeface="+mn-ea"/>
              <a:cs typeface="+mn-cs"/>
            </a:rPr>
            <a:t>Metrioptera</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Roeselii</a:t>
          </a:r>
          <a:endParaRPr lang="fr-CH" sz="1100" kern="1200" dirty="0">
            <a:latin typeface="Gill Sans MT"/>
            <a:ea typeface="+mn-ea"/>
            <a:cs typeface="+mn-cs"/>
          </a:endParaRPr>
        </a:p>
      </dsp:txBody>
      <dsp:txXfrm>
        <a:off x="3520582" y="543434"/>
        <a:ext cx="2203942" cy="446561"/>
      </dsp:txXfrm>
    </dsp:sp>
    <dsp:sp modelId="{FA1AA8DC-DA1C-457D-B313-27A6FC74D13B}">
      <dsp:nvSpPr>
        <dsp:cNvPr id="0" name=""/>
        <dsp:cNvSpPr/>
      </dsp:nvSpPr>
      <dsp:spPr>
        <a:xfrm>
          <a:off x="1144904" y="990830"/>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93A3840-91F7-4965-91C9-DD6E103CA8C1}">
      <dsp:nvSpPr>
        <dsp:cNvPr id="0" name=""/>
        <dsp:cNvSpPr/>
      </dsp:nvSpPr>
      <dsp:spPr>
        <a:xfrm>
          <a:off x="1230772" y="1092631"/>
          <a:ext cx="2203942" cy="21360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Caelifera</a:t>
          </a:r>
          <a:endParaRPr lang="fr-CH" sz="4100" kern="1200" dirty="0">
            <a:latin typeface="Gill Sans MT"/>
            <a:ea typeface="+mn-ea"/>
            <a:cs typeface="+mn-cs"/>
          </a:endParaRPr>
        </a:p>
      </dsp:txBody>
      <dsp:txXfrm>
        <a:off x="1230772" y="1092631"/>
        <a:ext cx="2203942" cy="2136034"/>
      </dsp:txXfrm>
    </dsp:sp>
    <dsp:sp modelId="{C75FBE86-88EE-456B-ADB6-F2476402AC30}">
      <dsp:nvSpPr>
        <dsp:cNvPr id="0" name=""/>
        <dsp:cNvSpPr/>
      </dsp:nvSpPr>
      <dsp:spPr>
        <a:xfrm>
          <a:off x="3520582" y="1043131"/>
          <a:ext cx="2203942" cy="3609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Stauroderus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Scalaris</a:t>
          </a:r>
          <a:endParaRPr lang="fr-CH" sz="1100" kern="1200" dirty="0">
            <a:latin typeface="Gill Sans MT"/>
            <a:ea typeface="+mn-ea"/>
            <a:cs typeface="+mn-cs"/>
          </a:endParaRPr>
        </a:p>
      </dsp:txBody>
      <dsp:txXfrm>
        <a:off x="3520582" y="1043131"/>
        <a:ext cx="2203942" cy="360926"/>
      </dsp:txXfrm>
    </dsp:sp>
    <dsp:sp modelId="{39A1E757-944B-460C-BFEE-AFB6A01FF2CB}">
      <dsp:nvSpPr>
        <dsp:cNvPr id="0" name=""/>
        <dsp:cNvSpPr/>
      </dsp:nvSpPr>
      <dsp:spPr>
        <a:xfrm>
          <a:off x="3434714" y="1453558"/>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283CCA-7BD9-4D41-BEB6-98525773FC82}">
      <dsp:nvSpPr>
        <dsp:cNvPr id="0" name=""/>
        <dsp:cNvSpPr/>
      </dsp:nvSpPr>
      <dsp:spPr>
        <a:xfrm>
          <a:off x="3520582" y="1491661"/>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Biguttulus</a:t>
          </a:r>
          <a:endParaRPr lang="fr-CH" sz="1100" kern="1200" dirty="0">
            <a:latin typeface="Gill Sans MT"/>
            <a:ea typeface="+mn-ea"/>
            <a:cs typeface="+mn-cs"/>
          </a:endParaRPr>
        </a:p>
      </dsp:txBody>
      <dsp:txXfrm>
        <a:off x="3520582" y="1491661"/>
        <a:ext cx="2203942" cy="418538"/>
      </dsp:txXfrm>
    </dsp:sp>
    <dsp:sp modelId="{F40C758C-89C5-47B1-A756-2E6BF4F7A3B8}">
      <dsp:nvSpPr>
        <dsp:cNvPr id="0" name=""/>
        <dsp:cNvSpPr/>
      </dsp:nvSpPr>
      <dsp:spPr>
        <a:xfrm>
          <a:off x="3434714" y="192925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3908016-B727-4258-9B91-CC0B5B2B1688}">
      <dsp:nvSpPr>
        <dsp:cNvPr id="0" name=""/>
        <dsp:cNvSpPr/>
      </dsp:nvSpPr>
      <dsp:spPr>
        <a:xfrm>
          <a:off x="3520582" y="193877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Parallelus</a:t>
          </a:r>
          <a:endParaRPr lang="fr-CH" sz="1100" kern="1200" dirty="0">
            <a:latin typeface="Gill Sans MT"/>
            <a:ea typeface="+mn-ea"/>
            <a:cs typeface="+mn-cs"/>
          </a:endParaRPr>
        </a:p>
      </dsp:txBody>
      <dsp:txXfrm>
        <a:off x="3520582" y="1938778"/>
        <a:ext cx="2203942" cy="418538"/>
      </dsp:txXfrm>
    </dsp:sp>
    <dsp:sp modelId="{C672FA41-307E-4223-8129-CB20152C1754}">
      <dsp:nvSpPr>
        <dsp:cNvPr id="0" name=""/>
        <dsp:cNvSpPr/>
      </dsp:nvSpPr>
      <dsp:spPr>
        <a:xfrm>
          <a:off x="3434714" y="236684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14633FDD-BD1E-405E-BE7F-50C04B1225CC}">
      <dsp:nvSpPr>
        <dsp:cNvPr id="0" name=""/>
        <dsp:cNvSpPr/>
      </dsp:nvSpPr>
      <dsp:spPr>
        <a:xfrm>
          <a:off x="3520582" y="237636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Gomphocerippus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smtClean="0">
              <a:latin typeface="Gill Sans MT"/>
              <a:ea typeface="+mn-ea"/>
              <a:cs typeface="+mn-cs"/>
            </a:rPr>
            <a:t>Rufus</a:t>
          </a:r>
          <a:endParaRPr lang="fr-CH" sz="1100" kern="1200" dirty="0">
            <a:latin typeface="Gill Sans MT"/>
            <a:ea typeface="+mn-ea"/>
            <a:cs typeface="+mn-cs"/>
          </a:endParaRPr>
        </a:p>
      </dsp:txBody>
      <dsp:txXfrm>
        <a:off x="3520582" y="2376368"/>
        <a:ext cx="2203942" cy="418538"/>
      </dsp:txXfrm>
    </dsp:sp>
    <dsp:sp modelId="{570C076B-3767-4D0D-B8CF-EA95A5F6B821}">
      <dsp:nvSpPr>
        <dsp:cNvPr id="0" name=""/>
        <dsp:cNvSpPr/>
      </dsp:nvSpPr>
      <dsp:spPr>
        <a:xfrm>
          <a:off x="3434714" y="2794906"/>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A4FDBB1-5EEE-4C35-A47C-8F3B6A46A3D3}">
      <dsp:nvSpPr>
        <dsp:cNvPr id="0" name=""/>
        <dsp:cNvSpPr/>
      </dsp:nvSpPr>
      <dsp:spPr>
        <a:xfrm>
          <a:off x="3520582" y="2785380"/>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Stenobothrus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Lineatus</a:t>
          </a:r>
          <a:endParaRPr lang="fr-CH" sz="1100" kern="1200" dirty="0">
            <a:latin typeface="Gill Sans MT"/>
            <a:ea typeface="+mn-ea"/>
            <a:cs typeface="+mn-cs"/>
          </a:endParaRPr>
        </a:p>
      </dsp:txBody>
      <dsp:txXfrm>
        <a:off x="3520582" y="2785380"/>
        <a:ext cx="2203942" cy="418538"/>
      </dsp:txXfrm>
    </dsp:sp>
    <dsp:sp modelId="{84EB9C38-C483-4C1F-9B94-2809F9834AF3}">
      <dsp:nvSpPr>
        <dsp:cNvPr id="0" name=""/>
        <dsp:cNvSpPr/>
      </dsp:nvSpPr>
      <dsp:spPr>
        <a:xfrm>
          <a:off x="1144904" y="3228666"/>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SimSun"/>
    <w:panose1 w:val="00000000000000000000"/>
    <w:charset w:val="86"/>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A27"/>
    <w:rsid w:val="00927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7A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Wei12</b:Tag>
    <b:SourceType>JournalArticle</b:SourceType>
    <b:Guid>{D34702F6-7DD1-7B4F-B6E9-F9E13962B795}</b:Guid>
    <b:Title>Locality-Preserving Dimensionality Reduction and Classification for Hyperspectral Image Analysis</b:Title>
    <b:Year>2012</b:Year>
    <b:Volume>50</b:Volume>
    <b:Author>
      <b:Author>
        <b:NameList>
          <b:Person>
            <b:Last>Wei Li</b:Last>
          </b:Person>
          <b:Person>
            <b:Last>Saurabh Prasad</b:Last>
          </b:Person>
          <b:Person>
            <b:Last>James E. Fowler</b:Last>
          </b:Person>
          <b:Person>
            <b:Last>Lori Mann Bruce</b:Last>
          </b:Person>
        </b:NameList>
      </b:Author>
    </b:Author>
    <b:JournalName>IEEE Transactions on Geoscience and Remote Sensing</b:JournalName>
    <b:Month>April</b:Month>
    <b:Issue>4</b:Issue>
    <b:RefOrder>9</b:RefOrder>
  </b:Source>
  <b:Source>
    <b:Tag>Ala01</b:Tag>
    <b:SourceType>Report</b:SourceType>
    <b:Guid>{BBBEA374-7F18-124A-85CA-1C92935A64C6}</b:Guid>
    <b:Title>Detection and Recognition of Impulse Sound Signals</b:Title>
    <b:Year>2001</b:Year>
    <b:Author>
      <b:Author>
        <b:NameList>
          <b:Person>
            <b:Last>Dufaux</b:Last>
            <b:First>Alain</b:First>
          </b:Person>
        </b:NameList>
      </b:Author>
    </b:Author>
    <b:Institution>University of Neuchâtel</b:Institution>
    <b:ThesisType>PhD thesis</b:ThesisType>
    <b:RefOrder>10</b:RefOrder>
  </b:Source>
  <b:Source>
    <b:Tag>Aud13</b:Tag>
    <b:SourceType>Book</b:SourceType>
    <b:Guid>{E2C81207-A29E-0946-BC0F-D176E2BCB94E}</b:Guid>
    <b:Title>Machine Learning Techniques</b:Title>
    <b:City>Lausanne</b:City>
    <b:Year>2013</b:Year>
    <b:Medium>EPFL Course book</b:Medium>
    <b:Month>September</b:Month>
    <b:Author>
      <b:Author>
        <b:NameList>
          <b:Person>
            <b:Last>Billard</b:Last>
            <b:First>Aude</b:First>
            <b:Middle>G.</b:Middle>
          </b:Person>
        </b:NameList>
      </b:Author>
    </b:Author>
    <b:Publisher>EPFL course book</b:Publishe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F36613-F973-42BF-AEFC-7CECF0B1784E}">
  <ds:schemaRefs>
    <ds:schemaRef ds:uri="http://schemas.microsoft.com/sharepoint/v3/contenttype/forms"/>
  </ds:schemaRefs>
</ds:datastoreItem>
</file>

<file path=customXml/itemProps3.xml><?xml version="1.0" encoding="utf-8"?>
<ds:datastoreItem xmlns:ds="http://schemas.openxmlformats.org/officeDocument/2006/customXml" ds:itemID="{22B79608-386C-476B-B5B6-44BFD7E3E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d’étudiant.dotx</Template>
  <TotalTime>4605</TotalTime>
  <Pages>24</Pages>
  <Words>5008</Words>
  <Characters>28546</Characters>
  <Application>Microsoft Office Word</Application>
  <DocSecurity>0</DocSecurity>
  <Lines>237</Lines>
  <Paragraphs>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Automated recording system to monitor grasshopper abundance in natural environments</vt:lpstr>
      <vt:lpstr>Automated recording system to monitor grasshopper abundance in natural environments</vt:lpstr>
    </vt:vector>
  </TitlesOfParts>
  <Company/>
  <LinksUpToDate>false</LinksUpToDate>
  <CharactersWithSpaces>33488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recording system to monitor grasshopper abundance in natural environments</dc:title>
  <dc:subject/>
  <dc:creator>William Ducret</dc:creator>
  <cp:keywords>ESPLAB</cp:keywords>
  <dc:description/>
  <cp:lastModifiedBy>Grassi Sara</cp:lastModifiedBy>
  <cp:revision>267</cp:revision>
  <cp:lastPrinted>2016-01-14T10:57:00Z</cp:lastPrinted>
  <dcterms:created xsi:type="dcterms:W3CDTF">2015-12-15T16:17:00Z</dcterms:created>
  <dcterms:modified xsi:type="dcterms:W3CDTF">2016-01-22T10:41:00Z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